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0B8C" w:rsidRDefault="00DD0B8C" w:rsidP="00DD0B8C">
      <w:pPr>
        <w:pStyle w:val="logo"/>
        <w:jc w:val="both"/>
      </w:pPr>
      <w:bookmarkStart w:id="0" w:name="_Hlk534789408"/>
    </w:p>
    <w:p w:rsidR="00DD0B8C" w:rsidRDefault="00DD0B8C" w:rsidP="00DD0B8C">
      <w:pPr>
        <w:pStyle w:val="logo"/>
        <w:jc w:val="both"/>
      </w:pPr>
    </w:p>
    <w:p w:rsidR="00DD0B8C" w:rsidRDefault="00DD0B8C" w:rsidP="00DD0B8C">
      <w:pPr>
        <w:pStyle w:val="logo"/>
        <w:jc w:val="both"/>
      </w:pPr>
      <w:r>
        <w:rPr>
          <w:rFonts w:ascii="Arial Narrow" w:hAnsi="Arial Narrow" w:cs="Arial Narrow"/>
          <w:noProof/>
          <w:spacing w:val="5"/>
          <w:sz w:val="36"/>
          <w:szCs w:val="36"/>
          <w:lang w:val="en-ZA" w:eastAsia="en-ZA"/>
        </w:rPr>
        <w:t xml:space="preserve"> </w:t>
      </w:r>
    </w:p>
    <w:p w:rsidR="00DD0B8C" w:rsidRDefault="00DD0B8C" w:rsidP="00DD0B8C">
      <w:pPr>
        <w:pStyle w:val="logo"/>
      </w:pPr>
      <w:r>
        <w:rPr>
          <w:noProof/>
          <w:lang w:val="en-ZA" w:eastAsia="en-ZA"/>
        </w:rPr>
        <w:drawing>
          <wp:anchor distT="0" distB="0" distL="114300" distR="114300" simplePos="0" relativeHeight="251661312" behindDoc="0" locked="0" layoutInCell="1" allowOverlap="1" wp14:anchorId="6985E341" wp14:editId="506C302B">
            <wp:simplePos x="0" y="0"/>
            <wp:positionH relativeFrom="column">
              <wp:posOffset>1893570</wp:posOffset>
            </wp:positionH>
            <wp:positionV relativeFrom="paragraph">
              <wp:posOffset>137160</wp:posOffset>
            </wp:positionV>
            <wp:extent cx="2419350" cy="1455420"/>
            <wp:effectExtent l="19050" t="0" r="0" b="0"/>
            <wp:wrapTopAndBottom/>
            <wp:docPr id="5" name="Picture 5" descr="Image result for acs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csa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350" cy="1455420"/>
                    </a:xfrm>
                    <a:prstGeom prst="rect">
                      <a:avLst/>
                    </a:prstGeom>
                    <a:noFill/>
                    <a:ln>
                      <a:noFill/>
                    </a:ln>
                  </pic:spPr>
                </pic:pic>
              </a:graphicData>
            </a:graphic>
          </wp:anchor>
        </w:drawing>
      </w:r>
    </w:p>
    <w:p w:rsidR="00DD0B8C" w:rsidRPr="00C55F0A" w:rsidRDefault="00DD0B8C" w:rsidP="00DD0B8C">
      <w:pPr>
        <w:pStyle w:val="logo"/>
        <w:rPr>
          <w:rFonts w:ascii="Arial" w:hAnsi="Arial" w:cs="Arial"/>
        </w:rPr>
      </w:pPr>
      <w:r>
        <w:rPr>
          <w:rFonts w:ascii="Arial" w:hAnsi="Arial" w:cs="Arial"/>
          <w:noProof/>
          <w:lang w:val="en-ZA" w:eastAsia="en-ZA"/>
        </w:rPr>
        <mc:AlternateContent>
          <mc:Choice Requires="wps">
            <w:drawing>
              <wp:anchor distT="4294967294" distB="4294967294" distL="114300" distR="114300" simplePos="0" relativeHeight="251664384" behindDoc="0" locked="0" layoutInCell="1" allowOverlap="1">
                <wp:simplePos x="0" y="0"/>
                <wp:positionH relativeFrom="column">
                  <wp:posOffset>9525</wp:posOffset>
                </wp:positionH>
                <wp:positionV relativeFrom="paragraph">
                  <wp:posOffset>1225549</wp:posOffset>
                </wp:positionV>
                <wp:extent cx="5772150" cy="0"/>
                <wp:effectExtent l="0" t="0" r="0" b="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7FF8FD" id="_x0000_t32" coordsize="21600,21600" o:spt="32" o:oned="t" path="m,l21600,21600e" filled="f">
                <v:path arrowok="t" fillok="f" o:connecttype="none"/>
                <o:lock v:ext="edit" shapetype="t"/>
              </v:shapetype>
              <v:shape id="Straight Arrow Connector 49" o:spid="_x0000_s1026" type="#_x0000_t32" style="position:absolute;margin-left:.75pt;margin-top:96.5pt;width:454.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" strokeweight="1.5pt"/>
            </w:pict>
          </mc:Fallback>
        </mc:AlternateContent>
      </w:r>
    </w:p>
    <w:p w:rsidR="00DD0B8C" w:rsidRPr="00C55F0A" w:rsidRDefault="00DD0B8C" w:rsidP="00DD0B8C">
      <w:pPr>
        <w:jc w:val="center"/>
        <w:rPr>
          <w:rFonts w:ascii="Arial" w:hAnsi="Arial" w:cs="Arial"/>
          <w:b/>
          <w:sz w:val="40"/>
          <w:szCs w:val="40"/>
        </w:rPr>
      </w:pPr>
      <w:r w:rsidRPr="00C55F0A">
        <w:rPr>
          <w:rFonts w:ascii="Arial" w:hAnsi="Arial" w:cs="Arial"/>
          <w:b/>
          <w:sz w:val="40"/>
          <w:szCs w:val="40"/>
        </w:rPr>
        <w:t>Functional Requirements Specification</w:t>
      </w:r>
    </w:p>
    <w:p w:rsidR="00DD0B8C" w:rsidRPr="00C55F0A" w:rsidRDefault="00DD0B8C" w:rsidP="00DD0B8C">
      <w:pPr>
        <w:jc w:val="center"/>
        <w:rPr>
          <w:rFonts w:ascii="Arial" w:hAnsi="Arial" w:cs="Arial"/>
          <w:b/>
          <w:sz w:val="40"/>
          <w:szCs w:val="40"/>
        </w:rPr>
      </w:pPr>
    </w:p>
    <w:p w:rsidR="00DD0B8C" w:rsidRPr="00C55F0A" w:rsidRDefault="00DD0B8C" w:rsidP="00DD0B8C">
      <w:pPr>
        <w:jc w:val="center"/>
        <w:rPr>
          <w:rFonts w:ascii="Arial" w:hAnsi="Arial" w:cs="Arial"/>
          <w:b/>
          <w:sz w:val="40"/>
          <w:szCs w:val="40"/>
        </w:rPr>
      </w:pPr>
      <w:r w:rsidRPr="00C55F0A">
        <w:rPr>
          <w:rFonts w:ascii="Arial" w:hAnsi="Arial" w:cs="Arial"/>
          <w:b/>
          <w:sz w:val="40"/>
          <w:szCs w:val="40"/>
        </w:rPr>
        <w:t>Intranet Revamp</w:t>
      </w:r>
      <w:del w:id="1" w:author="Retselisitsoe Molaoa" w:date="2018-12-18T13:12:00Z">
        <w:r w:rsidRPr="00C55F0A" w:rsidDel="00830E23">
          <w:rPr>
            <w:rFonts w:ascii="Arial" w:hAnsi="Arial" w:cs="Arial"/>
            <w:b/>
            <w:sz w:val="40"/>
            <w:szCs w:val="40"/>
          </w:rPr>
          <w:delText>: Supply Chain Management</w:delText>
        </w:r>
      </w:del>
    </w:p>
    <w:p w:rsidR="00DD0B8C" w:rsidRDefault="00DD0B8C" w:rsidP="00DD0B8C">
      <w:pPr>
        <w:jc w:val="center"/>
        <w:rPr>
          <w:b/>
          <w:sz w:val="20"/>
        </w:rPr>
      </w:pPr>
    </w:p>
    <w:p w:rsidR="00DD0B8C" w:rsidRPr="00C55F0A" w:rsidRDefault="00DD0B8C" w:rsidP="00DD0B8C">
      <w:pPr>
        <w:jc w:val="center"/>
        <w:rPr>
          <w:rFonts w:ascii="Arial" w:hAnsi="Arial" w:cs="Arial"/>
          <w:b/>
          <w:sz w:val="20"/>
        </w:rPr>
      </w:pPr>
      <w:r w:rsidRPr="00C55F0A">
        <w:rPr>
          <w:rFonts w:ascii="Arial" w:hAnsi="Arial" w:cs="Arial"/>
          <w:b/>
          <w:sz w:val="20"/>
        </w:rPr>
        <w:t xml:space="preserve">Issue Date: </w:t>
      </w:r>
      <w:r>
        <w:rPr>
          <w:rFonts w:ascii="Arial" w:hAnsi="Arial" w:cs="Arial"/>
          <w:b/>
          <w:sz w:val="20"/>
        </w:rPr>
        <w:t>14</w:t>
      </w:r>
      <w:r w:rsidRPr="00C55F0A">
        <w:rPr>
          <w:rFonts w:ascii="Arial" w:hAnsi="Arial" w:cs="Arial"/>
          <w:b/>
          <w:sz w:val="20"/>
        </w:rPr>
        <w:t>/1</w:t>
      </w:r>
      <w:r>
        <w:rPr>
          <w:rFonts w:ascii="Arial" w:hAnsi="Arial" w:cs="Arial"/>
          <w:b/>
          <w:sz w:val="20"/>
        </w:rPr>
        <w:t>2</w:t>
      </w:r>
      <w:r w:rsidRPr="00C55F0A">
        <w:rPr>
          <w:rFonts w:ascii="Arial" w:hAnsi="Arial" w:cs="Arial"/>
          <w:b/>
          <w:sz w:val="20"/>
        </w:rPr>
        <w:t>/2018</w:t>
      </w:r>
    </w:p>
    <w:p w:rsidR="00DD0B8C" w:rsidRPr="00470513" w:rsidRDefault="00DD0B8C" w:rsidP="00DD0B8C">
      <w:pPr>
        <w:jc w:val="center"/>
        <w:rPr>
          <w:b/>
          <w:sz w:val="40"/>
          <w:szCs w:val="40"/>
        </w:rPr>
      </w:pPr>
    </w:p>
    <w:p w:rsidR="00DD0B8C" w:rsidRDefault="00DD0B8C" w:rsidP="00DD0B8C">
      <w:pPr>
        <w:rPr>
          <w:b/>
          <w:sz w:val="40"/>
          <w:szCs w:val="40"/>
        </w:rPr>
      </w:pPr>
    </w:p>
    <w:p w:rsidR="00DD0B8C" w:rsidRDefault="00DD0B8C" w:rsidP="00DD0B8C"/>
    <w:p w:rsidR="00DD0B8C" w:rsidRPr="008079C5" w:rsidRDefault="00DD0B8C" w:rsidP="00DD0B8C">
      <w:r>
        <w:rPr>
          <w:noProof/>
          <w:lang w:val="en-ZA" w:eastAsia="en-ZA"/>
        </w:rPr>
        <mc:AlternateContent>
          <mc:Choice Requires="wps">
            <w:drawing>
              <wp:anchor distT="4294967294" distB="4294967294" distL="114300" distR="114300" simplePos="0" relativeHeight="251663360" behindDoc="0" locked="0" layoutInCell="1" allowOverlap="1">
                <wp:simplePos x="0" y="0"/>
                <wp:positionH relativeFrom="column">
                  <wp:posOffset>9525</wp:posOffset>
                </wp:positionH>
                <wp:positionV relativeFrom="paragraph">
                  <wp:posOffset>31749</wp:posOffset>
                </wp:positionV>
                <wp:extent cx="5772150" cy="0"/>
                <wp:effectExtent l="0" t="0" r="0" b="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7215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F149E0" id="Straight Arrow Connector 48" o:spid="_x0000_s1026" type="#_x0000_t32" style="position:absolute;margin-left:.75pt;margin-top:2.5pt;width:454.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" strokeweight="1.5pt"/>
            </w:pict>
          </mc:Fallback>
        </mc:AlternateContent>
      </w:r>
    </w:p>
    <w:p w:rsidR="00DD0B8C" w:rsidRDefault="00DD0B8C" w:rsidP="00DD0B8C">
      <w:pPr>
        <w:jc w:val="center"/>
        <w:rPr>
          <w:noProof/>
          <w:lang w:val="en-ZA" w:eastAsia="en-ZA"/>
        </w:rPr>
      </w:pPr>
      <w:r>
        <w:rPr>
          <w:noProof/>
          <w:lang w:val="en-ZA" w:eastAsia="en-ZA"/>
        </w:rPr>
        <w:drawing>
          <wp:inline distT="0" distB="0" distL="0" distR="0" wp14:anchorId="6180CF9D" wp14:editId="25A9ACC1">
            <wp:extent cx="2876550" cy="314325"/>
            <wp:effectExtent l="19050" t="19050" r="19050" b="285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876550" cy="314325"/>
                    </a:xfrm>
                    <a:prstGeom prst="rect">
                      <a:avLst/>
                    </a:prstGeom>
                    <a:noFill/>
                    <a:ln w="6350" cmpd="sng">
                      <a:solidFill>
                        <a:srgbClr val="000000"/>
                      </a:solidFill>
                      <a:miter lim="800000"/>
                      <a:headEnd/>
                      <a:tailEnd/>
                    </a:ln>
                    <a:effectLst/>
                  </pic:spPr>
                </pic:pic>
              </a:graphicData>
            </a:graphic>
          </wp:inline>
        </w:drawing>
      </w:r>
    </w:p>
    <w:p w:rsidR="00DD0B8C" w:rsidRDefault="00DD0B8C" w:rsidP="00DD0B8C">
      <w:pPr>
        <w:rPr>
          <w:noProof/>
          <w:lang w:val="en-ZA" w:eastAsia="en-ZA"/>
        </w:rPr>
      </w:pPr>
    </w:p>
    <w:p w:rsidR="00DD0B8C" w:rsidRDefault="00DD0B8C" w:rsidP="00DD0B8C">
      <w:pPr>
        <w:rPr>
          <w:noProof/>
          <w:lang w:val="en-ZA" w:eastAsia="en-ZA"/>
        </w:rPr>
      </w:pPr>
    </w:p>
    <w:p w:rsidR="00DD0B8C" w:rsidRDefault="00DD0B8C" w:rsidP="00DD0B8C">
      <w:pPr>
        <w:rPr>
          <w:noProof/>
          <w:lang w:val="en-ZA" w:eastAsia="en-ZA"/>
        </w:rPr>
      </w:pPr>
    </w:p>
    <w:p w:rsidR="00DD0B8C" w:rsidRDefault="00DD0B8C" w:rsidP="00DD0B8C">
      <w:pPr>
        <w:rPr>
          <w:noProof/>
          <w:lang w:val="en-ZA" w:eastAsia="en-ZA"/>
        </w:rPr>
      </w:pPr>
    </w:p>
    <w:p w:rsidR="00DD0B8C" w:rsidRDefault="00DD0B8C" w:rsidP="00DD0B8C">
      <w:pPr>
        <w:rPr>
          <w:noProof/>
          <w:lang w:val="en-ZA" w:eastAsia="en-ZA"/>
        </w:rPr>
      </w:pPr>
    </w:p>
    <w:p w:rsidR="00DD0B8C" w:rsidRPr="00C55F0A" w:rsidRDefault="00DD0B8C" w:rsidP="00DD0B8C">
      <w:pPr>
        <w:rPr>
          <w:rFonts w:ascii="Arial" w:hAnsi="Arial" w:cs="Arial"/>
          <w:b/>
        </w:rPr>
      </w:pPr>
      <w:r>
        <w:br w:type="page"/>
      </w:r>
      <w:r w:rsidRPr="00C55F0A">
        <w:rPr>
          <w:rFonts w:ascii="Arial" w:hAnsi="Arial" w:cs="Arial"/>
          <w:b/>
        </w:rPr>
        <w:lastRenderedPageBreak/>
        <w:t>Document History</w:t>
      </w:r>
    </w:p>
    <w:p w:rsidR="00DD0B8C" w:rsidRPr="00C55F0A" w:rsidRDefault="00DD0B8C" w:rsidP="00DD0B8C">
      <w:pPr>
        <w:rPr>
          <w:rFonts w:ascii="Arial" w:hAnsi="Arial" w:cs="Arial"/>
          <w:b/>
        </w:r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6"/>
        <w:gridCol w:w="1843"/>
        <w:gridCol w:w="2835"/>
        <w:gridCol w:w="2188"/>
      </w:tblGrid>
      <w:tr w:rsidR="00DD0B8C" w:rsidRPr="00C55F0A" w:rsidTr="008F7619">
        <w:trPr>
          <w:jc w:val="right"/>
        </w:trPr>
        <w:tc>
          <w:tcPr>
            <w:tcW w:w="1296" w:type="dxa"/>
            <w:shd w:val="clear" w:color="auto" w:fill="BFBFBF"/>
            <w:vAlign w:val="center"/>
          </w:tcPr>
          <w:p w:rsidR="00DD0B8C" w:rsidRPr="00C55F0A" w:rsidRDefault="00DD0B8C" w:rsidP="008F7619">
            <w:pPr>
              <w:spacing w:before="120" w:after="120"/>
              <w:jc w:val="center"/>
              <w:rPr>
                <w:rFonts w:ascii="Arial" w:hAnsi="Arial" w:cs="Arial"/>
                <w:b/>
                <w:sz w:val="18"/>
                <w:szCs w:val="18"/>
              </w:rPr>
            </w:pPr>
            <w:r w:rsidRPr="00C55F0A">
              <w:rPr>
                <w:rFonts w:ascii="Arial" w:hAnsi="Arial" w:cs="Arial"/>
                <w:b/>
                <w:sz w:val="18"/>
                <w:szCs w:val="18"/>
              </w:rPr>
              <w:t>Version No</w:t>
            </w:r>
          </w:p>
        </w:tc>
        <w:tc>
          <w:tcPr>
            <w:tcW w:w="1843" w:type="dxa"/>
            <w:shd w:val="clear" w:color="auto" w:fill="BFBFBF"/>
            <w:vAlign w:val="center"/>
          </w:tcPr>
          <w:p w:rsidR="00DD0B8C" w:rsidRPr="00C55F0A" w:rsidRDefault="00DD0B8C" w:rsidP="008F7619">
            <w:pPr>
              <w:spacing w:before="120" w:after="120"/>
              <w:jc w:val="center"/>
              <w:rPr>
                <w:rFonts w:ascii="Arial" w:hAnsi="Arial" w:cs="Arial"/>
                <w:b/>
                <w:sz w:val="18"/>
                <w:szCs w:val="18"/>
              </w:rPr>
            </w:pPr>
            <w:r w:rsidRPr="00C55F0A">
              <w:rPr>
                <w:rFonts w:ascii="Arial" w:hAnsi="Arial" w:cs="Arial"/>
                <w:b/>
                <w:sz w:val="18"/>
                <w:szCs w:val="18"/>
              </w:rPr>
              <w:t>Author</w:t>
            </w:r>
          </w:p>
        </w:tc>
        <w:tc>
          <w:tcPr>
            <w:tcW w:w="2835" w:type="dxa"/>
            <w:shd w:val="clear" w:color="auto" w:fill="BFBFBF"/>
            <w:vAlign w:val="center"/>
          </w:tcPr>
          <w:p w:rsidR="00DD0B8C" w:rsidRPr="00C55F0A" w:rsidRDefault="00DD0B8C" w:rsidP="008F7619">
            <w:pPr>
              <w:spacing w:before="120" w:after="120"/>
              <w:jc w:val="center"/>
              <w:rPr>
                <w:rFonts w:ascii="Arial" w:hAnsi="Arial" w:cs="Arial"/>
                <w:b/>
                <w:sz w:val="18"/>
                <w:szCs w:val="18"/>
              </w:rPr>
            </w:pPr>
            <w:r w:rsidRPr="00C55F0A">
              <w:rPr>
                <w:rFonts w:ascii="Arial" w:hAnsi="Arial" w:cs="Arial"/>
                <w:b/>
                <w:sz w:val="18"/>
                <w:szCs w:val="18"/>
              </w:rPr>
              <w:t>Change Description</w:t>
            </w:r>
          </w:p>
        </w:tc>
        <w:tc>
          <w:tcPr>
            <w:tcW w:w="2188" w:type="dxa"/>
            <w:shd w:val="clear" w:color="auto" w:fill="BFBFBF"/>
            <w:vAlign w:val="center"/>
          </w:tcPr>
          <w:p w:rsidR="00DD0B8C" w:rsidRPr="00C55F0A" w:rsidRDefault="00DD0B8C" w:rsidP="008F7619">
            <w:pPr>
              <w:spacing w:before="120" w:after="120"/>
              <w:jc w:val="center"/>
              <w:rPr>
                <w:rFonts w:ascii="Arial" w:hAnsi="Arial" w:cs="Arial"/>
                <w:b/>
                <w:sz w:val="18"/>
                <w:szCs w:val="18"/>
              </w:rPr>
            </w:pPr>
            <w:r w:rsidRPr="00C55F0A">
              <w:rPr>
                <w:rFonts w:ascii="Arial" w:hAnsi="Arial" w:cs="Arial"/>
                <w:b/>
                <w:sz w:val="18"/>
                <w:szCs w:val="18"/>
              </w:rPr>
              <w:t>Date</w:t>
            </w:r>
          </w:p>
        </w:tc>
      </w:tr>
      <w:tr w:rsidR="00DD0B8C" w:rsidRPr="00C55F0A" w:rsidTr="008F7619">
        <w:trPr>
          <w:jc w:val="right"/>
        </w:trPr>
        <w:tc>
          <w:tcPr>
            <w:tcW w:w="1296" w:type="dxa"/>
          </w:tcPr>
          <w:p w:rsidR="00DD0B8C" w:rsidRPr="00C55F0A" w:rsidRDefault="00DD0B8C" w:rsidP="008F7619">
            <w:pPr>
              <w:spacing w:before="120" w:after="120"/>
              <w:ind w:left="54"/>
              <w:rPr>
                <w:rFonts w:ascii="Arial" w:hAnsi="Arial" w:cs="Arial"/>
                <w:sz w:val="18"/>
                <w:szCs w:val="18"/>
              </w:rPr>
            </w:pPr>
            <w:r w:rsidRPr="00C55F0A">
              <w:rPr>
                <w:rFonts w:ascii="Arial" w:hAnsi="Arial" w:cs="Arial"/>
                <w:sz w:val="18"/>
                <w:szCs w:val="18"/>
              </w:rPr>
              <w:t>0.0 Draft</w:t>
            </w:r>
          </w:p>
        </w:tc>
        <w:tc>
          <w:tcPr>
            <w:tcW w:w="1843" w:type="dxa"/>
          </w:tcPr>
          <w:p w:rsidR="00DD0B8C" w:rsidRPr="00C55F0A" w:rsidRDefault="00DD0B8C" w:rsidP="008F7619">
            <w:pPr>
              <w:spacing w:before="120" w:after="120"/>
              <w:ind w:left="54"/>
              <w:rPr>
                <w:rFonts w:ascii="Arial" w:hAnsi="Arial" w:cs="Arial"/>
                <w:sz w:val="18"/>
                <w:szCs w:val="18"/>
              </w:rPr>
            </w:pPr>
            <w:r w:rsidRPr="00C55F0A">
              <w:rPr>
                <w:rFonts w:ascii="Arial" w:hAnsi="Arial" w:cs="Arial"/>
                <w:sz w:val="18"/>
                <w:szCs w:val="18"/>
              </w:rPr>
              <w:t>Thobiswa Masango</w:t>
            </w:r>
            <w:r>
              <w:rPr>
                <w:rFonts w:ascii="Arial" w:hAnsi="Arial" w:cs="Arial"/>
                <w:sz w:val="18"/>
                <w:szCs w:val="18"/>
              </w:rPr>
              <w:t xml:space="preserve"> and Aubrey Sithole</w:t>
            </w:r>
          </w:p>
        </w:tc>
        <w:tc>
          <w:tcPr>
            <w:tcW w:w="2835" w:type="dxa"/>
          </w:tcPr>
          <w:p w:rsidR="00DD0B8C" w:rsidRPr="00C55F0A" w:rsidRDefault="00DD0B8C" w:rsidP="008F7619">
            <w:pPr>
              <w:spacing w:before="120" w:after="120"/>
              <w:ind w:left="54"/>
              <w:rPr>
                <w:rFonts w:ascii="Arial" w:hAnsi="Arial" w:cs="Arial"/>
                <w:sz w:val="18"/>
                <w:szCs w:val="18"/>
              </w:rPr>
            </w:pPr>
            <w:r w:rsidRPr="00C55F0A">
              <w:rPr>
                <w:rFonts w:ascii="Arial" w:hAnsi="Arial" w:cs="Arial"/>
                <w:sz w:val="18"/>
                <w:szCs w:val="18"/>
              </w:rPr>
              <w:t>Document created</w:t>
            </w:r>
          </w:p>
        </w:tc>
        <w:tc>
          <w:tcPr>
            <w:tcW w:w="2188" w:type="dxa"/>
          </w:tcPr>
          <w:p w:rsidR="00DD0B8C" w:rsidRPr="00C55F0A" w:rsidRDefault="00DD0B8C" w:rsidP="008F7619">
            <w:pPr>
              <w:spacing w:before="120" w:after="120"/>
              <w:rPr>
                <w:rFonts w:ascii="Arial" w:hAnsi="Arial" w:cs="Arial"/>
                <w:sz w:val="18"/>
                <w:szCs w:val="18"/>
              </w:rPr>
            </w:pPr>
            <w:r>
              <w:rPr>
                <w:rFonts w:ascii="Arial" w:hAnsi="Arial" w:cs="Arial"/>
                <w:sz w:val="18"/>
                <w:szCs w:val="18"/>
              </w:rPr>
              <w:t>7</w:t>
            </w:r>
            <w:r w:rsidRPr="00C55F0A">
              <w:rPr>
                <w:rFonts w:ascii="Arial" w:hAnsi="Arial" w:cs="Arial"/>
                <w:sz w:val="18"/>
                <w:szCs w:val="18"/>
              </w:rPr>
              <w:t xml:space="preserve"> November 2018</w:t>
            </w:r>
          </w:p>
        </w:tc>
      </w:tr>
      <w:tr w:rsidR="00DD0B8C" w:rsidRPr="00C55F0A" w:rsidTr="008F7619">
        <w:trPr>
          <w:jc w:val="right"/>
        </w:trPr>
        <w:tc>
          <w:tcPr>
            <w:tcW w:w="1296" w:type="dxa"/>
          </w:tcPr>
          <w:p w:rsidR="00DD0B8C" w:rsidRPr="00C55F0A" w:rsidRDefault="00DD0B8C" w:rsidP="008F7619">
            <w:pPr>
              <w:spacing w:before="120" w:after="120"/>
              <w:ind w:left="54"/>
              <w:rPr>
                <w:rFonts w:ascii="Arial" w:hAnsi="Arial" w:cs="Arial"/>
                <w:sz w:val="18"/>
                <w:szCs w:val="18"/>
              </w:rPr>
            </w:pPr>
            <w:r>
              <w:rPr>
                <w:rFonts w:ascii="Arial" w:hAnsi="Arial" w:cs="Arial"/>
                <w:sz w:val="18"/>
                <w:szCs w:val="18"/>
              </w:rPr>
              <w:t>0.1 Draft</w:t>
            </w:r>
          </w:p>
        </w:tc>
        <w:tc>
          <w:tcPr>
            <w:tcW w:w="1843" w:type="dxa"/>
          </w:tcPr>
          <w:p w:rsidR="00DD0B8C" w:rsidRPr="00C55F0A" w:rsidRDefault="00DD0B8C" w:rsidP="008F7619">
            <w:pPr>
              <w:spacing w:before="120" w:after="120"/>
              <w:ind w:left="54"/>
              <w:rPr>
                <w:rFonts w:ascii="Arial" w:hAnsi="Arial" w:cs="Arial"/>
                <w:sz w:val="18"/>
                <w:szCs w:val="18"/>
              </w:rPr>
            </w:pPr>
            <w:r>
              <w:rPr>
                <w:rFonts w:ascii="Arial" w:hAnsi="Arial" w:cs="Arial"/>
                <w:sz w:val="18"/>
                <w:szCs w:val="18"/>
              </w:rPr>
              <w:t>Thobiswa Masango</w:t>
            </w:r>
          </w:p>
        </w:tc>
        <w:tc>
          <w:tcPr>
            <w:tcW w:w="2835" w:type="dxa"/>
          </w:tcPr>
          <w:p w:rsidR="00DD0B8C" w:rsidRPr="00C55F0A" w:rsidRDefault="00DD0B8C" w:rsidP="008F7619">
            <w:pPr>
              <w:spacing w:before="120" w:after="120"/>
              <w:ind w:left="54"/>
              <w:rPr>
                <w:rFonts w:ascii="Arial" w:hAnsi="Arial" w:cs="Arial"/>
                <w:sz w:val="18"/>
                <w:szCs w:val="18"/>
              </w:rPr>
            </w:pPr>
            <w:r>
              <w:rPr>
                <w:rFonts w:ascii="Arial" w:hAnsi="Arial" w:cs="Arial"/>
                <w:sz w:val="18"/>
                <w:szCs w:val="18"/>
              </w:rPr>
              <w:t>Document Updated</w:t>
            </w:r>
          </w:p>
        </w:tc>
        <w:tc>
          <w:tcPr>
            <w:tcW w:w="2188" w:type="dxa"/>
          </w:tcPr>
          <w:p w:rsidR="00DD0B8C" w:rsidRPr="00C55F0A" w:rsidRDefault="00DD0B8C" w:rsidP="008F7619">
            <w:pPr>
              <w:spacing w:before="120" w:after="120"/>
              <w:ind w:left="54"/>
              <w:rPr>
                <w:rFonts w:ascii="Arial" w:hAnsi="Arial" w:cs="Arial"/>
                <w:sz w:val="18"/>
                <w:szCs w:val="18"/>
              </w:rPr>
            </w:pPr>
            <w:r>
              <w:rPr>
                <w:rFonts w:ascii="Arial" w:hAnsi="Arial" w:cs="Arial"/>
                <w:sz w:val="18"/>
                <w:szCs w:val="18"/>
              </w:rPr>
              <w:t>19 November 2018</w:t>
            </w:r>
          </w:p>
        </w:tc>
      </w:tr>
      <w:tr w:rsidR="00DD0B8C" w:rsidRPr="00C55F0A" w:rsidTr="008F7619">
        <w:trPr>
          <w:jc w:val="right"/>
        </w:trPr>
        <w:tc>
          <w:tcPr>
            <w:tcW w:w="1296" w:type="dxa"/>
          </w:tcPr>
          <w:p w:rsidR="00DD0B8C" w:rsidRDefault="00DD0B8C" w:rsidP="008F7619">
            <w:pPr>
              <w:spacing w:before="120" w:after="120"/>
              <w:ind w:left="54"/>
              <w:rPr>
                <w:rFonts w:ascii="Arial" w:hAnsi="Arial" w:cs="Arial"/>
                <w:sz w:val="18"/>
                <w:szCs w:val="18"/>
              </w:rPr>
            </w:pPr>
            <w:r>
              <w:rPr>
                <w:rFonts w:ascii="Arial" w:hAnsi="Arial" w:cs="Arial"/>
                <w:sz w:val="18"/>
                <w:szCs w:val="18"/>
              </w:rPr>
              <w:t>0.2 Draft</w:t>
            </w:r>
          </w:p>
        </w:tc>
        <w:tc>
          <w:tcPr>
            <w:tcW w:w="1843" w:type="dxa"/>
          </w:tcPr>
          <w:p w:rsidR="00DD0B8C" w:rsidRDefault="00DD0B8C" w:rsidP="008F7619">
            <w:pPr>
              <w:spacing w:before="120" w:after="120"/>
              <w:ind w:left="54"/>
              <w:rPr>
                <w:rFonts w:ascii="Arial" w:hAnsi="Arial" w:cs="Arial"/>
                <w:sz w:val="18"/>
                <w:szCs w:val="18"/>
              </w:rPr>
            </w:pPr>
            <w:r>
              <w:rPr>
                <w:rFonts w:ascii="Arial" w:hAnsi="Arial" w:cs="Arial"/>
                <w:sz w:val="18"/>
                <w:szCs w:val="18"/>
              </w:rPr>
              <w:t>Thobiswa Masango</w:t>
            </w:r>
          </w:p>
        </w:tc>
        <w:tc>
          <w:tcPr>
            <w:tcW w:w="2835" w:type="dxa"/>
          </w:tcPr>
          <w:p w:rsidR="00DD0B8C" w:rsidRDefault="00DD0B8C" w:rsidP="008F7619">
            <w:pPr>
              <w:spacing w:before="120" w:after="120"/>
              <w:ind w:left="54"/>
              <w:rPr>
                <w:rFonts w:ascii="Arial" w:hAnsi="Arial" w:cs="Arial"/>
                <w:sz w:val="18"/>
                <w:szCs w:val="18"/>
              </w:rPr>
            </w:pPr>
            <w:r>
              <w:rPr>
                <w:rFonts w:ascii="Arial" w:hAnsi="Arial" w:cs="Arial"/>
                <w:sz w:val="18"/>
                <w:szCs w:val="18"/>
              </w:rPr>
              <w:t>Document Updated</w:t>
            </w:r>
          </w:p>
        </w:tc>
        <w:tc>
          <w:tcPr>
            <w:tcW w:w="2188" w:type="dxa"/>
          </w:tcPr>
          <w:p w:rsidR="00DD0B8C" w:rsidRDefault="00DD0B8C" w:rsidP="008F7619">
            <w:pPr>
              <w:spacing w:before="120" w:after="120"/>
              <w:ind w:left="54"/>
              <w:rPr>
                <w:rFonts w:ascii="Arial" w:hAnsi="Arial" w:cs="Arial"/>
                <w:sz w:val="18"/>
                <w:szCs w:val="18"/>
              </w:rPr>
            </w:pPr>
            <w:r>
              <w:rPr>
                <w:rFonts w:ascii="Arial" w:hAnsi="Arial" w:cs="Arial"/>
                <w:sz w:val="18"/>
                <w:szCs w:val="18"/>
              </w:rPr>
              <w:t>13 December 2018</w:t>
            </w:r>
          </w:p>
        </w:tc>
      </w:tr>
      <w:tr w:rsidR="00DD0B8C" w:rsidRPr="00C55F0A" w:rsidTr="008F7619">
        <w:trPr>
          <w:jc w:val="right"/>
          <w:ins w:id="2" w:author="Thobiswa Masango" w:date="2019-01-08T14:56:00Z"/>
        </w:trPr>
        <w:tc>
          <w:tcPr>
            <w:tcW w:w="1296" w:type="dxa"/>
          </w:tcPr>
          <w:p w:rsidR="00DD0B8C" w:rsidRDefault="00DD0B8C" w:rsidP="008F7619">
            <w:pPr>
              <w:spacing w:before="120" w:after="120"/>
              <w:ind w:left="54"/>
              <w:rPr>
                <w:ins w:id="3" w:author="Thobiswa Masango" w:date="2019-01-08T14:56:00Z"/>
                <w:rFonts w:ascii="Arial" w:hAnsi="Arial" w:cs="Arial"/>
                <w:sz w:val="18"/>
                <w:szCs w:val="18"/>
              </w:rPr>
            </w:pPr>
            <w:ins w:id="4" w:author="Thobiswa Masango" w:date="2019-01-08T14:56:00Z">
              <w:r>
                <w:rPr>
                  <w:rFonts w:ascii="Arial" w:hAnsi="Arial" w:cs="Arial"/>
                  <w:sz w:val="18"/>
                  <w:szCs w:val="18"/>
                </w:rPr>
                <w:t>0.3 Final</w:t>
              </w:r>
            </w:ins>
          </w:p>
        </w:tc>
        <w:tc>
          <w:tcPr>
            <w:tcW w:w="1843" w:type="dxa"/>
          </w:tcPr>
          <w:p w:rsidR="00DD0B8C" w:rsidRDefault="00DD0B8C" w:rsidP="008F7619">
            <w:pPr>
              <w:spacing w:before="120" w:after="120"/>
              <w:ind w:left="54"/>
              <w:rPr>
                <w:ins w:id="5" w:author="Thobiswa Masango" w:date="2019-01-08T14:56:00Z"/>
                <w:rFonts w:ascii="Arial" w:hAnsi="Arial" w:cs="Arial"/>
                <w:sz w:val="18"/>
                <w:szCs w:val="18"/>
              </w:rPr>
            </w:pPr>
            <w:ins w:id="6" w:author="Thobiswa Masango" w:date="2019-01-08T14:56:00Z">
              <w:r>
                <w:rPr>
                  <w:rFonts w:ascii="Arial" w:hAnsi="Arial" w:cs="Arial"/>
                  <w:sz w:val="18"/>
                  <w:szCs w:val="18"/>
                </w:rPr>
                <w:t>Thobiswa Masango</w:t>
              </w:r>
            </w:ins>
          </w:p>
        </w:tc>
        <w:tc>
          <w:tcPr>
            <w:tcW w:w="2835" w:type="dxa"/>
          </w:tcPr>
          <w:p w:rsidR="00DD0B8C" w:rsidRDefault="00DD0B8C" w:rsidP="008F7619">
            <w:pPr>
              <w:spacing w:before="120" w:after="120"/>
              <w:ind w:left="54"/>
              <w:rPr>
                <w:ins w:id="7" w:author="Thobiswa Masango" w:date="2019-01-08T14:56:00Z"/>
                <w:rFonts w:ascii="Arial" w:hAnsi="Arial" w:cs="Arial"/>
                <w:sz w:val="18"/>
                <w:szCs w:val="18"/>
              </w:rPr>
            </w:pPr>
            <w:ins w:id="8" w:author="Thobiswa Masango" w:date="2019-01-08T14:56:00Z">
              <w:r>
                <w:rPr>
                  <w:rFonts w:ascii="Arial" w:hAnsi="Arial" w:cs="Arial"/>
                  <w:sz w:val="18"/>
                  <w:szCs w:val="18"/>
                </w:rPr>
                <w:t xml:space="preserve">Document </w:t>
              </w:r>
            </w:ins>
            <w:ins w:id="9" w:author="Thobiswa Masango" w:date="2019-01-08T14:57:00Z">
              <w:r>
                <w:rPr>
                  <w:rFonts w:ascii="Arial" w:hAnsi="Arial" w:cs="Arial"/>
                  <w:sz w:val="18"/>
                  <w:szCs w:val="18"/>
                </w:rPr>
                <w:t>Amended</w:t>
              </w:r>
            </w:ins>
          </w:p>
        </w:tc>
        <w:tc>
          <w:tcPr>
            <w:tcW w:w="2188" w:type="dxa"/>
          </w:tcPr>
          <w:p w:rsidR="00DD0B8C" w:rsidRDefault="00DD0B8C" w:rsidP="008F7619">
            <w:pPr>
              <w:spacing w:before="120" w:after="120"/>
              <w:ind w:left="54"/>
              <w:rPr>
                <w:ins w:id="10" w:author="Thobiswa Masango" w:date="2019-01-08T14:56:00Z"/>
                <w:rFonts w:ascii="Arial" w:hAnsi="Arial" w:cs="Arial"/>
                <w:sz w:val="18"/>
                <w:szCs w:val="18"/>
              </w:rPr>
            </w:pPr>
            <w:ins w:id="11" w:author="Thobiswa Masango" w:date="2019-01-08T14:57:00Z">
              <w:r>
                <w:rPr>
                  <w:rFonts w:ascii="Arial" w:hAnsi="Arial" w:cs="Arial"/>
                  <w:sz w:val="18"/>
                  <w:szCs w:val="18"/>
                </w:rPr>
                <w:t>08 January 2019</w:t>
              </w:r>
            </w:ins>
          </w:p>
        </w:tc>
      </w:tr>
    </w:tbl>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pStyle w:val="Heading1"/>
        <w:numPr>
          <w:ilvl w:val="0"/>
          <w:numId w:val="0"/>
        </w:numPr>
      </w:pPr>
      <w:bookmarkStart w:id="12" w:name="_Toc532543658"/>
      <w:r>
        <w:lastRenderedPageBreak/>
        <w:t>DOCUMENT SIGN-OFF AND APPROVAL</w:t>
      </w:r>
      <w:bookmarkEnd w:id="12"/>
    </w:p>
    <w:p w:rsidR="00DD0B8C" w:rsidRPr="00C55F0A" w:rsidRDefault="00DD0B8C" w:rsidP="00DD0B8C">
      <w:pPr>
        <w:rPr>
          <w:rFonts w:ascii="Arial" w:hAnsi="Arial" w:cs="Arial"/>
          <w:lang w:val="en-ZA" w:eastAsia="en-GB"/>
        </w:rPr>
      </w:pPr>
      <w:r w:rsidRPr="00C55F0A">
        <w:rPr>
          <w:rFonts w:ascii="Arial" w:hAnsi="Arial" w:cs="Arial"/>
          <w:lang w:val="en-ZA" w:eastAsia="en-GB"/>
        </w:rPr>
        <w:t xml:space="preserve">The signatories hereof, being duly authorised thereto, by their signatures hereto authorise the execution of the work detailed herein, or confirm their acceptance of the contents hereof and authorise the implementation/adoption thereof, as the case may be, for and on behalf of the parties represented by them. </w:t>
      </w:r>
    </w:p>
    <w:p w:rsidR="00DD0B8C" w:rsidRPr="00FF3DDD" w:rsidRDefault="00DD0B8C" w:rsidP="00DD0B8C">
      <w:pPr>
        <w:rPr>
          <w:lang w:val="en-ZA" w:eastAsia="en-GB"/>
        </w:rPr>
      </w:pPr>
    </w:p>
    <w:p w:rsidR="00DD0B8C" w:rsidRPr="00FF3DDD" w:rsidRDefault="00DD0B8C" w:rsidP="00DD0B8C">
      <w:pPr>
        <w:rPr>
          <w:rFonts w:ascii="Verdana" w:hAnsi="Verdana"/>
          <w:lang w:val="en-ZA" w:eastAsia="en-GB"/>
        </w:rPr>
      </w:pPr>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2551"/>
        <w:gridCol w:w="3515"/>
      </w:tblGrid>
      <w:tr w:rsidR="00DD0B8C" w:rsidRPr="00C55F0A" w:rsidTr="008F7619">
        <w:trPr>
          <w:trHeight w:val="377"/>
        </w:trPr>
        <w:tc>
          <w:tcPr>
            <w:tcW w:w="3148" w:type="dxa"/>
            <w:shd w:val="clear" w:color="auto" w:fill="D9D9D9"/>
            <w:vAlign w:val="center"/>
          </w:tcPr>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SIGNATURE</w:t>
            </w:r>
          </w:p>
        </w:tc>
        <w:tc>
          <w:tcPr>
            <w:tcW w:w="2551" w:type="dxa"/>
            <w:shd w:val="clear" w:color="auto" w:fill="D9D9D9"/>
            <w:vAlign w:val="center"/>
          </w:tcPr>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APPROVAL</w:t>
            </w:r>
          </w:p>
        </w:tc>
        <w:tc>
          <w:tcPr>
            <w:tcW w:w="3515" w:type="dxa"/>
            <w:shd w:val="clear" w:color="auto" w:fill="D9D9D9"/>
            <w:vAlign w:val="center"/>
          </w:tcPr>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COMMENTS</w:t>
            </w:r>
          </w:p>
        </w:tc>
      </w:tr>
      <w:tr w:rsidR="00DD0B8C" w:rsidRPr="00C55F0A" w:rsidTr="008F7619">
        <w:trPr>
          <w:trHeight w:val="1251"/>
        </w:trPr>
        <w:tc>
          <w:tcPr>
            <w:tcW w:w="3148"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szCs w:val="22"/>
                <w:lang w:val="en-ZA" w:eastAsia="en-GB"/>
              </w:rPr>
            </w:pPr>
            <w:r>
              <w:rPr>
                <w:rFonts w:ascii="Arial" w:hAnsi="Arial" w:cs="Arial"/>
                <w:b/>
                <w:szCs w:val="22"/>
                <w:lang w:val="en-ZA" w:eastAsia="en-GB"/>
              </w:rPr>
              <w:t>_______________________</w:t>
            </w:r>
          </w:p>
          <w:p w:rsidR="00DD0B8C" w:rsidRPr="00C55F0A" w:rsidRDefault="00DD0B8C" w:rsidP="008F7619">
            <w:pPr>
              <w:rPr>
                <w:rFonts w:ascii="Arial" w:hAnsi="Arial" w:cs="Arial"/>
                <w:b/>
                <w:szCs w:val="22"/>
              </w:rPr>
            </w:pPr>
            <w:r>
              <w:rPr>
                <w:rFonts w:ascii="Arial" w:hAnsi="Arial" w:cs="Arial"/>
                <w:b/>
                <w:szCs w:val="22"/>
                <w:lang w:val="en-ZA" w:eastAsia="en-GB"/>
              </w:rPr>
              <w:t>Business Analyst: Retselisitsoe Molaoa</w:t>
            </w:r>
          </w:p>
          <w:p w:rsidR="00DD0B8C" w:rsidRPr="00C55F0A" w:rsidRDefault="00DD0B8C" w:rsidP="008F7619">
            <w:pPr>
              <w:rPr>
                <w:rFonts w:ascii="Arial" w:hAnsi="Arial" w:cs="Arial"/>
                <w:b/>
                <w:szCs w:val="22"/>
                <w:lang w:val="en-ZA" w:eastAsia="en-GB"/>
              </w:rPr>
            </w:pPr>
          </w:p>
          <w:p w:rsidR="00DD0B8C" w:rsidRPr="00C55F0A" w:rsidRDefault="00DD0B8C" w:rsidP="008F7619">
            <w:pPr>
              <w:rPr>
                <w:rFonts w:ascii="Arial" w:hAnsi="Arial" w:cs="Arial"/>
                <w:b/>
                <w:szCs w:val="22"/>
                <w:lang w:val="en-ZA" w:eastAsia="en-GB"/>
              </w:rPr>
            </w:pPr>
            <w:r w:rsidRPr="00C55F0A">
              <w:rPr>
                <w:rFonts w:ascii="Arial" w:hAnsi="Arial" w:cs="Arial"/>
                <w:b/>
                <w:szCs w:val="22"/>
                <w:lang w:val="en-ZA" w:eastAsia="en-GB"/>
              </w:rPr>
              <w:t>Date:………./…………/</w:t>
            </w:r>
            <w:r>
              <w:rPr>
                <w:rFonts w:ascii="Arial" w:hAnsi="Arial" w:cs="Arial"/>
                <w:b/>
                <w:szCs w:val="22"/>
                <w:lang w:val="en-ZA" w:eastAsia="en-GB"/>
              </w:rPr>
              <w:t xml:space="preserve"> </w:t>
            </w:r>
            <w:r w:rsidRPr="00DD0A82">
              <w:rPr>
                <w:rFonts w:ascii="Arial" w:hAnsi="Arial" w:cs="Arial"/>
                <w:b/>
                <w:szCs w:val="22"/>
                <w:lang w:val="en-ZA" w:eastAsia="en-GB"/>
              </w:rPr>
              <w:t>201</w:t>
            </w:r>
            <w:r>
              <w:rPr>
                <w:rFonts w:ascii="Arial" w:hAnsi="Arial" w:cs="Arial"/>
                <w:b/>
                <w:szCs w:val="22"/>
                <w:lang w:val="en-ZA" w:eastAsia="en-GB"/>
              </w:rPr>
              <w:t>9</w:t>
            </w:r>
          </w:p>
          <w:p w:rsidR="00DD0B8C" w:rsidRPr="00C55F0A" w:rsidRDefault="00DD0B8C" w:rsidP="008F7619">
            <w:pPr>
              <w:rPr>
                <w:rFonts w:ascii="Arial" w:hAnsi="Arial" w:cs="Arial"/>
                <w:b/>
                <w:lang w:val="en-ZA" w:eastAsia="en-GB"/>
              </w:rPr>
            </w:pPr>
          </w:p>
        </w:tc>
        <w:tc>
          <w:tcPr>
            <w:tcW w:w="2551"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 xml:space="preserve">Approved / </w:t>
            </w:r>
            <w:r>
              <w:rPr>
                <w:rFonts w:ascii="Arial" w:hAnsi="Arial" w:cs="Arial"/>
                <w:b/>
                <w:lang w:val="en-ZA" w:eastAsia="en-GB"/>
              </w:rPr>
              <w:br/>
            </w:r>
            <w:r w:rsidRPr="00C55F0A">
              <w:rPr>
                <w:rFonts w:ascii="Arial" w:hAnsi="Arial" w:cs="Arial"/>
                <w:b/>
                <w:lang w:val="en-ZA" w:eastAsia="en-GB"/>
              </w:rPr>
              <w:t>Not Approved</w:t>
            </w:r>
          </w:p>
        </w:tc>
        <w:tc>
          <w:tcPr>
            <w:tcW w:w="3515"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tc>
      </w:tr>
      <w:tr w:rsidR="00DD0B8C" w:rsidRPr="00C55F0A" w:rsidTr="008F7619">
        <w:trPr>
          <w:trHeight w:val="1251"/>
        </w:trPr>
        <w:tc>
          <w:tcPr>
            <w:tcW w:w="3148"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r>
              <w:rPr>
                <w:rFonts w:ascii="Arial" w:hAnsi="Arial" w:cs="Arial"/>
                <w:b/>
                <w:lang w:val="en-ZA" w:eastAsia="en-GB"/>
              </w:rPr>
              <w:t>_______________________</w:t>
            </w:r>
          </w:p>
          <w:p w:rsidR="00DD0B8C" w:rsidRPr="00C55F0A" w:rsidRDefault="00DD0B8C" w:rsidP="008F7619">
            <w:pPr>
              <w:rPr>
                <w:rFonts w:ascii="Arial" w:hAnsi="Arial" w:cs="Arial"/>
                <w:b/>
                <w:lang w:val="en-ZA" w:eastAsia="en-GB"/>
              </w:rPr>
            </w:pPr>
            <w:r w:rsidRPr="00C55F0A">
              <w:rPr>
                <w:rFonts w:ascii="Arial" w:hAnsi="Arial" w:cs="Arial"/>
                <w:b/>
                <w:lang w:val="en-ZA" w:eastAsia="en-GB"/>
              </w:rPr>
              <w:t xml:space="preserve">Digital Content Specialist: </w:t>
            </w:r>
          </w:p>
          <w:p w:rsidR="00DD0B8C" w:rsidRPr="00C55F0A" w:rsidRDefault="00DD0B8C" w:rsidP="008F7619">
            <w:pPr>
              <w:rPr>
                <w:rFonts w:ascii="Arial" w:hAnsi="Arial" w:cs="Arial"/>
                <w:b/>
                <w:lang w:val="en-ZA" w:eastAsia="en-GB"/>
              </w:rPr>
            </w:pPr>
            <w:r w:rsidRPr="00C55F0A">
              <w:rPr>
                <w:rFonts w:ascii="Arial" w:hAnsi="Arial" w:cs="Arial"/>
                <w:b/>
                <w:lang w:val="en-ZA" w:eastAsia="en-GB"/>
              </w:rPr>
              <w:t xml:space="preserve">Jackie Van </w:t>
            </w:r>
            <w:proofErr w:type="spellStart"/>
            <w:r w:rsidRPr="00C55F0A">
              <w:rPr>
                <w:rFonts w:ascii="Arial" w:hAnsi="Arial" w:cs="Arial"/>
                <w:b/>
                <w:lang w:val="en-ZA" w:eastAsia="en-GB"/>
              </w:rPr>
              <w:t>Pletzen</w:t>
            </w:r>
            <w:proofErr w:type="spellEnd"/>
          </w:p>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r w:rsidRPr="00C55F0A">
              <w:rPr>
                <w:rFonts w:ascii="Arial" w:hAnsi="Arial" w:cs="Arial"/>
                <w:b/>
                <w:szCs w:val="22"/>
                <w:lang w:val="en-ZA" w:eastAsia="en-GB"/>
              </w:rPr>
              <w:t>Date:………./…………/</w:t>
            </w:r>
            <w:r>
              <w:rPr>
                <w:rFonts w:ascii="Arial" w:hAnsi="Arial" w:cs="Arial"/>
                <w:b/>
                <w:szCs w:val="22"/>
                <w:lang w:val="en-ZA" w:eastAsia="en-GB"/>
              </w:rPr>
              <w:t xml:space="preserve"> 201</w:t>
            </w:r>
            <w:ins w:id="13" w:author="Thobiswa Masango" w:date="2019-01-08T14:59:00Z">
              <w:r>
                <w:rPr>
                  <w:rFonts w:ascii="Arial" w:hAnsi="Arial" w:cs="Arial"/>
                  <w:b/>
                  <w:szCs w:val="22"/>
                  <w:lang w:val="en-ZA" w:eastAsia="en-GB"/>
                </w:rPr>
                <w:t>9</w:t>
              </w:r>
            </w:ins>
            <w:del w:id="14" w:author="Thobiswa Masango" w:date="2019-01-08T14:59:00Z">
              <w:r w:rsidDel="001366C3">
                <w:rPr>
                  <w:rFonts w:ascii="Arial" w:hAnsi="Arial" w:cs="Arial"/>
                  <w:b/>
                  <w:szCs w:val="22"/>
                  <w:lang w:val="en-ZA" w:eastAsia="en-GB"/>
                </w:rPr>
                <w:delText>8</w:delText>
              </w:r>
            </w:del>
          </w:p>
          <w:p w:rsidR="00DD0B8C" w:rsidRPr="00C55F0A" w:rsidRDefault="00DD0B8C" w:rsidP="008F7619">
            <w:pPr>
              <w:rPr>
                <w:rFonts w:ascii="Arial" w:hAnsi="Arial" w:cs="Arial"/>
                <w:b/>
                <w:lang w:val="en-ZA" w:eastAsia="en-GB"/>
              </w:rPr>
            </w:pPr>
          </w:p>
        </w:tc>
        <w:tc>
          <w:tcPr>
            <w:tcW w:w="2551"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Approved /</w:t>
            </w:r>
            <w:r>
              <w:rPr>
                <w:rFonts w:ascii="Arial" w:hAnsi="Arial" w:cs="Arial"/>
                <w:b/>
                <w:lang w:val="en-ZA" w:eastAsia="en-GB"/>
              </w:rPr>
              <w:br/>
            </w:r>
            <w:r w:rsidRPr="00C55F0A">
              <w:rPr>
                <w:rFonts w:ascii="Arial" w:hAnsi="Arial" w:cs="Arial"/>
                <w:b/>
                <w:lang w:val="en-ZA" w:eastAsia="en-GB"/>
              </w:rPr>
              <w:t xml:space="preserve"> Not Approved</w:t>
            </w:r>
          </w:p>
        </w:tc>
        <w:tc>
          <w:tcPr>
            <w:tcW w:w="3515"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tc>
      </w:tr>
      <w:tr w:rsidR="00DD0B8C" w:rsidRPr="00C55F0A" w:rsidTr="008F7619">
        <w:trPr>
          <w:trHeight w:val="1251"/>
        </w:trPr>
        <w:tc>
          <w:tcPr>
            <w:tcW w:w="3148"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szCs w:val="22"/>
                <w:lang w:val="en-ZA" w:eastAsia="en-GB"/>
              </w:rPr>
            </w:pPr>
            <w:r>
              <w:rPr>
                <w:rFonts w:ascii="Arial" w:hAnsi="Arial" w:cs="Arial"/>
                <w:b/>
                <w:szCs w:val="22"/>
                <w:lang w:val="en-ZA" w:eastAsia="en-GB"/>
              </w:rPr>
              <w:t>_______________________</w:t>
            </w:r>
          </w:p>
          <w:p w:rsidR="00DD0B8C" w:rsidRPr="00C55F0A" w:rsidRDefault="00DD0B8C" w:rsidP="008F7619">
            <w:pPr>
              <w:rPr>
                <w:rFonts w:ascii="Arial" w:hAnsi="Arial" w:cs="Arial"/>
                <w:b/>
                <w:szCs w:val="22"/>
              </w:rPr>
            </w:pPr>
            <w:r>
              <w:rPr>
                <w:rFonts w:ascii="Arial" w:hAnsi="Arial" w:cs="Arial"/>
                <w:b/>
                <w:szCs w:val="22"/>
                <w:lang w:val="en-ZA" w:eastAsia="en-GB"/>
              </w:rPr>
              <w:t xml:space="preserve">Senior Manager Corporate Affairs: </w:t>
            </w:r>
            <w:proofErr w:type="spellStart"/>
            <w:r>
              <w:rPr>
                <w:rFonts w:ascii="Arial" w:hAnsi="Arial" w:cs="Arial"/>
                <w:b/>
                <w:szCs w:val="22"/>
                <w:lang w:val="en-ZA" w:eastAsia="en-GB"/>
              </w:rPr>
              <w:t>Kuselwa</w:t>
            </w:r>
            <w:proofErr w:type="spellEnd"/>
            <w:r>
              <w:rPr>
                <w:rFonts w:ascii="Arial" w:hAnsi="Arial" w:cs="Arial"/>
                <w:b/>
                <w:szCs w:val="22"/>
                <w:lang w:val="en-ZA" w:eastAsia="en-GB"/>
              </w:rPr>
              <w:t xml:space="preserve"> </w:t>
            </w:r>
            <w:proofErr w:type="spellStart"/>
            <w:r>
              <w:rPr>
                <w:rFonts w:ascii="Arial" w:hAnsi="Arial" w:cs="Arial"/>
                <w:b/>
                <w:szCs w:val="22"/>
                <w:lang w:val="en-ZA" w:eastAsia="en-GB"/>
              </w:rPr>
              <w:t>Gongo</w:t>
            </w:r>
            <w:proofErr w:type="spellEnd"/>
          </w:p>
          <w:p w:rsidR="00DD0B8C" w:rsidRPr="00C55F0A" w:rsidRDefault="00DD0B8C" w:rsidP="008F7619">
            <w:pPr>
              <w:rPr>
                <w:rFonts w:ascii="Arial" w:hAnsi="Arial" w:cs="Arial"/>
                <w:b/>
                <w:szCs w:val="22"/>
                <w:lang w:val="en-ZA" w:eastAsia="en-GB"/>
              </w:rPr>
            </w:pPr>
          </w:p>
          <w:p w:rsidR="00DD0B8C" w:rsidRPr="00C55F0A" w:rsidRDefault="00DD0B8C" w:rsidP="008F7619">
            <w:pPr>
              <w:rPr>
                <w:rFonts w:ascii="Arial" w:hAnsi="Arial" w:cs="Arial"/>
                <w:b/>
                <w:szCs w:val="22"/>
                <w:lang w:val="en-ZA" w:eastAsia="en-GB"/>
              </w:rPr>
            </w:pPr>
            <w:r w:rsidRPr="00C55F0A">
              <w:rPr>
                <w:rFonts w:ascii="Arial" w:hAnsi="Arial" w:cs="Arial"/>
                <w:b/>
                <w:szCs w:val="22"/>
                <w:lang w:val="en-ZA" w:eastAsia="en-GB"/>
              </w:rPr>
              <w:t>Date:………./…………/</w:t>
            </w:r>
            <w:r>
              <w:rPr>
                <w:rFonts w:ascii="Arial" w:hAnsi="Arial" w:cs="Arial"/>
                <w:b/>
                <w:szCs w:val="22"/>
                <w:lang w:val="en-ZA" w:eastAsia="en-GB"/>
              </w:rPr>
              <w:t xml:space="preserve"> 201</w:t>
            </w:r>
            <w:ins w:id="15" w:author="Thobiswa Masango" w:date="2019-01-08T14:59:00Z">
              <w:r>
                <w:rPr>
                  <w:rFonts w:ascii="Arial" w:hAnsi="Arial" w:cs="Arial"/>
                  <w:b/>
                  <w:szCs w:val="22"/>
                  <w:lang w:val="en-ZA" w:eastAsia="en-GB"/>
                </w:rPr>
                <w:t>9</w:t>
              </w:r>
            </w:ins>
            <w:del w:id="16" w:author="Thobiswa Masango" w:date="2019-01-08T14:59:00Z">
              <w:r w:rsidDel="001366C3">
                <w:rPr>
                  <w:rFonts w:ascii="Arial" w:hAnsi="Arial" w:cs="Arial"/>
                  <w:b/>
                  <w:szCs w:val="22"/>
                  <w:lang w:val="en-ZA" w:eastAsia="en-GB"/>
                </w:rPr>
                <w:delText>8</w:delText>
              </w:r>
            </w:del>
          </w:p>
          <w:p w:rsidR="00DD0B8C" w:rsidRPr="00C55F0A" w:rsidRDefault="00DD0B8C" w:rsidP="008F7619">
            <w:pPr>
              <w:rPr>
                <w:rFonts w:ascii="Arial" w:hAnsi="Arial" w:cs="Arial"/>
                <w:b/>
                <w:lang w:val="en-ZA" w:eastAsia="en-GB"/>
              </w:rPr>
            </w:pPr>
          </w:p>
        </w:tc>
        <w:tc>
          <w:tcPr>
            <w:tcW w:w="2551"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Approved /</w:t>
            </w:r>
            <w:r>
              <w:rPr>
                <w:rFonts w:ascii="Arial" w:hAnsi="Arial" w:cs="Arial"/>
                <w:b/>
                <w:lang w:val="en-ZA" w:eastAsia="en-GB"/>
              </w:rPr>
              <w:br/>
            </w:r>
            <w:r w:rsidRPr="00C55F0A">
              <w:rPr>
                <w:rFonts w:ascii="Arial" w:hAnsi="Arial" w:cs="Arial"/>
                <w:b/>
                <w:lang w:val="en-ZA" w:eastAsia="en-GB"/>
              </w:rPr>
              <w:t xml:space="preserve"> Not Approved</w:t>
            </w:r>
          </w:p>
        </w:tc>
        <w:tc>
          <w:tcPr>
            <w:tcW w:w="3515"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tc>
      </w:tr>
      <w:tr w:rsidR="00DD0B8C" w:rsidRPr="00C55F0A" w:rsidTr="008F7619">
        <w:trPr>
          <w:trHeight w:val="1251"/>
        </w:trPr>
        <w:tc>
          <w:tcPr>
            <w:tcW w:w="3148"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lang w:val="en-ZA" w:eastAsia="en-GB"/>
              </w:rPr>
            </w:pPr>
          </w:p>
          <w:p w:rsidR="00DD0B8C" w:rsidRPr="00C55F0A" w:rsidRDefault="00DD0B8C" w:rsidP="008F7619">
            <w:pPr>
              <w:rPr>
                <w:rFonts w:ascii="Arial" w:hAnsi="Arial" w:cs="Arial"/>
                <w:b/>
                <w:szCs w:val="22"/>
                <w:lang w:val="en-ZA" w:eastAsia="en-GB"/>
              </w:rPr>
            </w:pPr>
            <w:r>
              <w:rPr>
                <w:rFonts w:ascii="Arial" w:hAnsi="Arial" w:cs="Arial"/>
                <w:b/>
                <w:szCs w:val="22"/>
                <w:lang w:val="en-ZA" w:eastAsia="en-GB"/>
              </w:rPr>
              <w:t>_______________________</w:t>
            </w:r>
          </w:p>
          <w:p w:rsidR="00DD0B8C" w:rsidRPr="00C55F0A" w:rsidRDefault="00DD0B8C" w:rsidP="008F7619">
            <w:pPr>
              <w:rPr>
                <w:rFonts w:ascii="Arial" w:hAnsi="Arial" w:cs="Arial"/>
                <w:b/>
                <w:szCs w:val="22"/>
                <w:lang w:val="en-ZA" w:eastAsia="en-GB"/>
              </w:rPr>
            </w:pPr>
            <w:r w:rsidRPr="00C55F0A">
              <w:rPr>
                <w:rFonts w:ascii="Arial" w:hAnsi="Arial" w:cs="Arial"/>
                <w:b/>
                <w:szCs w:val="22"/>
                <w:lang w:val="en-ZA" w:eastAsia="en-GB"/>
              </w:rPr>
              <w:t xml:space="preserve">Project Manager: </w:t>
            </w:r>
          </w:p>
          <w:p w:rsidR="00DD0B8C" w:rsidRPr="00C55F0A" w:rsidRDefault="00DD0B8C" w:rsidP="008F7619">
            <w:pPr>
              <w:rPr>
                <w:rFonts w:ascii="Arial" w:hAnsi="Arial" w:cs="Arial"/>
                <w:b/>
                <w:szCs w:val="22"/>
              </w:rPr>
            </w:pPr>
            <w:r w:rsidRPr="00C55F0A">
              <w:rPr>
                <w:rFonts w:ascii="Arial" w:hAnsi="Arial" w:cs="Arial"/>
                <w:b/>
                <w:szCs w:val="22"/>
                <w:lang w:val="en-ZA" w:eastAsia="en-GB"/>
              </w:rPr>
              <w:t>Kim Thomas</w:t>
            </w:r>
          </w:p>
          <w:p w:rsidR="00DD0B8C" w:rsidRPr="00C55F0A" w:rsidRDefault="00DD0B8C" w:rsidP="008F7619">
            <w:pPr>
              <w:rPr>
                <w:rFonts w:ascii="Arial" w:hAnsi="Arial" w:cs="Arial"/>
                <w:b/>
                <w:szCs w:val="22"/>
                <w:lang w:val="en-ZA" w:eastAsia="en-GB"/>
              </w:rPr>
            </w:pPr>
          </w:p>
          <w:p w:rsidR="00DD0B8C" w:rsidRPr="00C55F0A" w:rsidRDefault="00DD0B8C" w:rsidP="008F7619">
            <w:pPr>
              <w:rPr>
                <w:rFonts w:ascii="Arial" w:hAnsi="Arial" w:cs="Arial"/>
                <w:b/>
                <w:szCs w:val="22"/>
                <w:lang w:val="en-ZA" w:eastAsia="en-GB"/>
              </w:rPr>
            </w:pPr>
            <w:r w:rsidRPr="00C55F0A">
              <w:rPr>
                <w:rFonts w:ascii="Arial" w:hAnsi="Arial" w:cs="Arial"/>
                <w:b/>
                <w:szCs w:val="22"/>
                <w:lang w:val="en-ZA" w:eastAsia="en-GB"/>
              </w:rPr>
              <w:t>Date:………./…………/</w:t>
            </w:r>
            <w:r>
              <w:rPr>
                <w:rFonts w:ascii="Arial" w:hAnsi="Arial" w:cs="Arial"/>
                <w:b/>
                <w:szCs w:val="22"/>
                <w:lang w:val="en-ZA" w:eastAsia="en-GB"/>
              </w:rPr>
              <w:t xml:space="preserve"> </w:t>
            </w:r>
            <w:r w:rsidRPr="00DD0A82">
              <w:rPr>
                <w:rFonts w:ascii="Arial" w:hAnsi="Arial" w:cs="Arial"/>
                <w:b/>
                <w:szCs w:val="22"/>
                <w:lang w:val="en-ZA" w:eastAsia="en-GB"/>
              </w:rPr>
              <w:t>2018</w:t>
            </w:r>
          </w:p>
          <w:p w:rsidR="00DD0B8C" w:rsidRPr="00C55F0A" w:rsidRDefault="00DD0B8C" w:rsidP="008F7619">
            <w:pPr>
              <w:rPr>
                <w:rFonts w:ascii="Arial" w:hAnsi="Arial" w:cs="Arial"/>
                <w:b/>
                <w:lang w:val="en-ZA" w:eastAsia="en-GB"/>
              </w:rPr>
            </w:pPr>
          </w:p>
        </w:tc>
        <w:tc>
          <w:tcPr>
            <w:tcW w:w="2551"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p>
          <w:p w:rsidR="00DD0B8C" w:rsidRPr="00C55F0A" w:rsidRDefault="00DD0B8C" w:rsidP="008F7619">
            <w:pPr>
              <w:jc w:val="center"/>
              <w:rPr>
                <w:rFonts w:ascii="Arial" w:hAnsi="Arial" w:cs="Arial"/>
                <w:b/>
                <w:lang w:val="en-ZA" w:eastAsia="en-GB"/>
              </w:rPr>
            </w:pPr>
            <w:r w:rsidRPr="00C55F0A">
              <w:rPr>
                <w:rFonts w:ascii="Arial" w:hAnsi="Arial" w:cs="Arial"/>
                <w:b/>
                <w:lang w:val="en-ZA" w:eastAsia="en-GB"/>
              </w:rPr>
              <w:t>Approved /</w:t>
            </w:r>
            <w:r>
              <w:rPr>
                <w:rFonts w:ascii="Arial" w:hAnsi="Arial" w:cs="Arial"/>
                <w:b/>
                <w:lang w:val="en-ZA" w:eastAsia="en-GB"/>
              </w:rPr>
              <w:br/>
            </w:r>
            <w:r w:rsidRPr="00C55F0A">
              <w:rPr>
                <w:rFonts w:ascii="Arial" w:hAnsi="Arial" w:cs="Arial"/>
                <w:b/>
                <w:lang w:val="en-ZA" w:eastAsia="en-GB"/>
              </w:rPr>
              <w:t xml:space="preserve"> Not Approved</w:t>
            </w:r>
          </w:p>
        </w:tc>
        <w:tc>
          <w:tcPr>
            <w:tcW w:w="3515" w:type="dxa"/>
            <w:tcBorders>
              <w:top w:val="single" w:sz="4" w:space="0" w:color="auto"/>
              <w:left w:val="single" w:sz="4" w:space="0" w:color="auto"/>
              <w:bottom w:val="single" w:sz="4" w:space="0" w:color="auto"/>
              <w:right w:val="single" w:sz="4" w:space="0" w:color="auto"/>
            </w:tcBorders>
          </w:tcPr>
          <w:p w:rsidR="00DD0B8C" w:rsidRPr="00C55F0A" w:rsidRDefault="00DD0B8C" w:rsidP="008F7619">
            <w:pPr>
              <w:rPr>
                <w:rFonts w:ascii="Arial" w:hAnsi="Arial" w:cs="Arial"/>
                <w:b/>
                <w:lang w:val="en-ZA" w:eastAsia="en-GB"/>
              </w:rPr>
            </w:pPr>
          </w:p>
        </w:tc>
      </w:tr>
    </w:tbl>
    <w:p w:rsidR="00DD0B8C" w:rsidRDefault="00DD0B8C" w:rsidP="00DD0B8C"/>
    <w:p w:rsidR="00DD0B8C" w:rsidRPr="007C547E" w:rsidRDefault="00DD0B8C" w:rsidP="00DD0B8C">
      <w:pPr>
        <w:sectPr w:rsidR="00DD0B8C" w:rsidRPr="007C547E" w:rsidSect="00DD0B8C">
          <w:headerReference w:type="default" r:id="rId9"/>
          <w:footerReference w:type="even" r:id="rId10"/>
          <w:footerReference w:type="default" r:id="rId11"/>
          <w:pgSz w:w="11906" w:h="16838"/>
          <w:pgMar w:top="1440" w:right="1440" w:bottom="1440" w:left="1440" w:header="720" w:footer="720" w:gutter="0"/>
          <w:pgNumType w:fmt="lowerRoman"/>
          <w:cols w:space="720"/>
          <w:titlePg/>
        </w:sectPr>
      </w:pPr>
    </w:p>
    <w:p w:rsidR="00DD0B8C" w:rsidRDefault="00DD0B8C" w:rsidP="00DD0B8C">
      <w:pPr>
        <w:rPr>
          <w:noProof/>
        </w:rPr>
      </w:pPr>
      <w:r w:rsidRPr="00A16EBE">
        <w:rPr>
          <w:b/>
          <w:sz w:val="32"/>
          <w:szCs w:val="32"/>
        </w:rPr>
        <w:lastRenderedPageBreak/>
        <w:t>TABLE OF CONTENTS</w:t>
      </w:r>
      <w:r>
        <w:rPr>
          <w:rFonts w:cs="Arial"/>
          <w:b/>
          <w:bCs/>
          <w:smallCaps/>
          <w:sz w:val="28"/>
          <w:szCs w:val="28"/>
        </w:rPr>
        <w:fldChar w:fldCharType="begin"/>
      </w:r>
      <w:r>
        <w:rPr>
          <w:rFonts w:cs="Arial"/>
          <w:sz w:val="28"/>
          <w:szCs w:val="28"/>
        </w:rPr>
        <w:instrText xml:space="preserve"> TOC \o "1-3" \h \z \u </w:instrText>
      </w:r>
      <w:r>
        <w:rPr>
          <w:rFonts w:cs="Arial"/>
          <w:b/>
          <w:bCs/>
          <w:smallCaps/>
          <w:sz w:val="28"/>
          <w:szCs w:val="28"/>
        </w:rPr>
        <w:fldChar w:fldCharType="separate"/>
      </w:r>
    </w:p>
    <w:p w:rsidR="00DD0B8C" w:rsidRDefault="00DD0B8C" w:rsidP="00DD0B8C">
      <w:pPr>
        <w:pStyle w:val="TOC1"/>
        <w:tabs>
          <w:tab w:val="right" w:leader="dot" w:pos="9016"/>
        </w:tabs>
        <w:rPr>
          <w:rFonts w:asciiTheme="minorHAnsi" w:eastAsiaTheme="minorEastAsia" w:hAnsiTheme="minorHAnsi" w:cstheme="minorBidi"/>
          <w:b w:val="0"/>
          <w:bCs w:val="0"/>
          <w:smallCaps w:val="0"/>
          <w:noProof/>
          <w:szCs w:val="22"/>
          <w:lang w:val="en-ZA" w:eastAsia="en-ZA"/>
        </w:rPr>
      </w:pPr>
      <w:hyperlink w:anchor="_Toc532543658" w:history="1">
        <w:r w:rsidRPr="008806F7">
          <w:rPr>
            <w:rStyle w:val="Hyperlink"/>
            <w:noProof/>
          </w:rPr>
          <w:t>DOCUMENT SIGN-OFF AND APPROVAL</w:t>
        </w:r>
        <w:r>
          <w:rPr>
            <w:noProof/>
            <w:webHidden/>
          </w:rPr>
          <w:tab/>
        </w:r>
        <w:r>
          <w:rPr>
            <w:noProof/>
            <w:webHidden/>
          </w:rPr>
          <w:fldChar w:fldCharType="begin"/>
        </w:r>
        <w:r>
          <w:rPr>
            <w:noProof/>
            <w:webHidden/>
          </w:rPr>
          <w:instrText xml:space="preserve"> PAGEREF _Toc532543658 \h </w:instrText>
        </w:r>
        <w:r>
          <w:rPr>
            <w:noProof/>
            <w:webHidden/>
          </w:rPr>
        </w:r>
        <w:r>
          <w:rPr>
            <w:noProof/>
            <w:webHidden/>
          </w:rPr>
          <w:fldChar w:fldCharType="separate"/>
        </w:r>
        <w:r>
          <w:rPr>
            <w:noProof/>
            <w:webHidden/>
          </w:rPr>
          <w:t>iii</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59" w:history="1">
        <w:r w:rsidRPr="008806F7">
          <w:rPr>
            <w:rStyle w:val="Hyperlink"/>
            <w:noProof/>
          </w:rPr>
          <w:t>1.</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INTRODUCTION</w:t>
        </w:r>
        <w:r>
          <w:rPr>
            <w:noProof/>
            <w:webHidden/>
          </w:rPr>
          <w:tab/>
        </w:r>
        <w:r>
          <w:rPr>
            <w:noProof/>
            <w:webHidden/>
          </w:rPr>
          <w:fldChar w:fldCharType="begin"/>
        </w:r>
        <w:r>
          <w:rPr>
            <w:noProof/>
            <w:webHidden/>
          </w:rPr>
          <w:instrText xml:space="preserve"> PAGEREF _Toc532543659 \h </w:instrText>
        </w:r>
        <w:r>
          <w:rPr>
            <w:noProof/>
            <w:webHidden/>
          </w:rPr>
        </w:r>
        <w:r>
          <w:rPr>
            <w:noProof/>
            <w:webHidden/>
          </w:rPr>
          <w:fldChar w:fldCharType="separate"/>
        </w:r>
        <w:r>
          <w:rPr>
            <w:noProof/>
            <w:webHidden/>
          </w:rPr>
          <w:t>6</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60" w:history="1">
        <w:r w:rsidRPr="008806F7">
          <w:rPr>
            <w:rStyle w:val="Hyperlink"/>
            <w:noProof/>
            <w:snapToGrid w:val="0"/>
            <w:w w:val="0"/>
          </w:rPr>
          <w:t>1.1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Background</w:t>
        </w:r>
        <w:r>
          <w:rPr>
            <w:noProof/>
            <w:webHidden/>
          </w:rPr>
          <w:tab/>
        </w:r>
        <w:r>
          <w:rPr>
            <w:noProof/>
            <w:webHidden/>
          </w:rPr>
          <w:fldChar w:fldCharType="begin"/>
        </w:r>
        <w:r>
          <w:rPr>
            <w:noProof/>
            <w:webHidden/>
          </w:rPr>
          <w:instrText xml:space="preserve"> PAGEREF _Toc532543660 \h </w:instrText>
        </w:r>
        <w:r>
          <w:rPr>
            <w:noProof/>
            <w:webHidden/>
          </w:rPr>
        </w:r>
        <w:r>
          <w:rPr>
            <w:noProof/>
            <w:webHidden/>
          </w:rPr>
          <w:fldChar w:fldCharType="separate"/>
        </w:r>
        <w:r>
          <w:rPr>
            <w:noProof/>
            <w:webHidden/>
          </w:rPr>
          <w:t>6</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61" w:history="1">
        <w:r w:rsidRPr="008806F7">
          <w:rPr>
            <w:rStyle w:val="Hyperlink"/>
            <w:noProof/>
            <w:snapToGrid w:val="0"/>
            <w:w w:val="0"/>
          </w:rPr>
          <w:t>1.2</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Problem Statement</w:t>
        </w:r>
        <w:r>
          <w:rPr>
            <w:noProof/>
            <w:webHidden/>
          </w:rPr>
          <w:tab/>
        </w:r>
        <w:r>
          <w:rPr>
            <w:noProof/>
            <w:webHidden/>
          </w:rPr>
          <w:fldChar w:fldCharType="begin"/>
        </w:r>
        <w:r>
          <w:rPr>
            <w:noProof/>
            <w:webHidden/>
          </w:rPr>
          <w:instrText xml:space="preserve"> PAGEREF _Toc532543661 \h </w:instrText>
        </w:r>
        <w:r>
          <w:rPr>
            <w:noProof/>
            <w:webHidden/>
          </w:rPr>
        </w:r>
        <w:r>
          <w:rPr>
            <w:noProof/>
            <w:webHidden/>
          </w:rPr>
          <w:fldChar w:fldCharType="separate"/>
        </w:r>
        <w:r>
          <w:rPr>
            <w:noProof/>
            <w:webHidden/>
          </w:rPr>
          <w:t>6</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62" w:history="1">
        <w:r w:rsidRPr="008806F7">
          <w:rPr>
            <w:rStyle w:val="Hyperlink"/>
            <w:noProof/>
          </w:rPr>
          <w:t>2.</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PURPOSE OF THE FUNCTIONAL REQUIREMENTS SPECIFICATION</w:t>
        </w:r>
        <w:r>
          <w:rPr>
            <w:noProof/>
            <w:webHidden/>
          </w:rPr>
          <w:tab/>
        </w:r>
        <w:r>
          <w:rPr>
            <w:noProof/>
            <w:webHidden/>
          </w:rPr>
          <w:fldChar w:fldCharType="begin"/>
        </w:r>
        <w:r>
          <w:rPr>
            <w:noProof/>
            <w:webHidden/>
          </w:rPr>
          <w:instrText xml:space="preserve"> PAGEREF _Toc532543662 \h </w:instrText>
        </w:r>
        <w:r>
          <w:rPr>
            <w:noProof/>
            <w:webHidden/>
          </w:rPr>
        </w:r>
        <w:r>
          <w:rPr>
            <w:noProof/>
            <w:webHidden/>
          </w:rPr>
          <w:fldChar w:fldCharType="separate"/>
        </w:r>
        <w:r>
          <w:rPr>
            <w:noProof/>
            <w:webHidden/>
          </w:rPr>
          <w:t>6</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63" w:history="1">
        <w:r w:rsidRPr="008806F7">
          <w:rPr>
            <w:rStyle w:val="Hyperlink"/>
            <w:noProof/>
            <w:snapToGrid w:val="0"/>
            <w:w w:val="0"/>
          </w:rPr>
          <w:t>2.1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Project Scope</w:t>
        </w:r>
        <w:r>
          <w:rPr>
            <w:noProof/>
            <w:webHidden/>
          </w:rPr>
          <w:tab/>
        </w:r>
        <w:r>
          <w:rPr>
            <w:noProof/>
            <w:webHidden/>
          </w:rPr>
          <w:fldChar w:fldCharType="begin"/>
        </w:r>
        <w:r>
          <w:rPr>
            <w:noProof/>
            <w:webHidden/>
          </w:rPr>
          <w:instrText xml:space="preserve"> PAGEREF _Toc532543663 \h </w:instrText>
        </w:r>
        <w:r>
          <w:rPr>
            <w:noProof/>
            <w:webHidden/>
          </w:rPr>
        </w:r>
        <w:r>
          <w:rPr>
            <w:noProof/>
            <w:webHidden/>
          </w:rPr>
          <w:fldChar w:fldCharType="separate"/>
        </w:r>
        <w:r>
          <w:rPr>
            <w:noProof/>
            <w:webHidden/>
          </w:rPr>
          <w:t>7</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64" w:history="1">
        <w:r w:rsidRPr="008806F7">
          <w:rPr>
            <w:rStyle w:val="Hyperlink"/>
          </w:rPr>
          <w:t>2.1.1 In Scope Functionality</w:t>
        </w:r>
        <w:r>
          <w:rPr>
            <w:webHidden/>
          </w:rPr>
          <w:tab/>
        </w:r>
        <w:r>
          <w:rPr>
            <w:webHidden/>
          </w:rPr>
          <w:fldChar w:fldCharType="begin"/>
        </w:r>
        <w:r>
          <w:rPr>
            <w:webHidden/>
          </w:rPr>
          <w:instrText xml:space="preserve"> PAGEREF _Toc532543664 \h </w:instrText>
        </w:r>
        <w:r>
          <w:rPr>
            <w:webHidden/>
          </w:rPr>
        </w:r>
        <w:r>
          <w:rPr>
            <w:webHidden/>
          </w:rPr>
          <w:fldChar w:fldCharType="separate"/>
        </w:r>
        <w:r>
          <w:rPr>
            <w:webHidden/>
          </w:rPr>
          <w:t>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65" w:history="1">
        <w:r w:rsidRPr="008806F7">
          <w:rPr>
            <w:rStyle w:val="Hyperlink"/>
          </w:rPr>
          <w:t>2.1.2  Out of Scope Functionality</w:t>
        </w:r>
        <w:r>
          <w:rPr>
            <w:webHidden/>
          </w:rPr>
          <w:tab/>
        </w:r>
        <w:r>
          <w:rPr>
            <w:webHidden/>
          </w:rPr>
          <w:fldChar w:fldCharType="begin"/>
        </w:r>
        <w:r>
          <w:rPr>
            <w:webHidden/>
          </w:rPr>
          <w:instrText xml:space="preserve"> PAGEREF _Toc532543665 \h </w:instrText>
        </w:r>
        <w:r>
          <w:rPr>
            <w:webHidden/>
          </w:rPr>
        </w:r>
        <w:r>
          <w:rPr>
            <w:webHidden/>
          </w:rPr>
          <w:fldChar w:fldCharType="separate"/>
        </w:r>
        <w:r>
          <w:rPr>
            <w:webHidden/>
          </w:rPr>
          <w:t>7</w:t>
        </w:r>
        <w:r>
          <w:rPr>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66" w:history="1">
        <w:r w:rsidRPr="008806F7">
          <w:rPr>
            <w:rStyle w:val="Hyperlink"/>
            <w:noProof/>
            <w:snapToGrid w:val="0"/>
            <w:w w:val="0"/>
          </w:rPr>
          <w:t>2.2</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System perspective</w:t>
        </w:r>
        <w:r>
          <w:rPr>
            <w:noProof/>
            <w:webHidden/>
          </w:rPr>
          <w:tab/>
        </w:r>
        <w:r>
          <w:rPr>
            <w:noProof/>
            <w:webHidden/>
          </w:rPr>
          <w:fldChar w:fldCharType="begin"/>
        </w:r>
        <w:r>
          <w:rPr>
            <w:noProof/>
            <w:webHidden/>
          </w:rPr>
          <w:instrText xml:space="preserve"> PAGEREF _Toc532543666 \h </w:instrText>
        </w:r>
        <w:r>
          <w:rPr>
            <w:noProof/>
            <w:webHidden/>
          </w:rPr>
        </w:r>
        <w:r>
          <w:rPr>
            <w:noProof/>
            <w:webHidden/>
          </w:rPr>
          <w:fldChar w:fldCharType="separate"/>
        </w:r>
        <w:r>
          <w:rPr>
            <w:noProof/>
            <w:webHidden/>
          </w:rPr>
          <w:t>7</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67" w:history="1">
        <w:r w:rsidRPr="008806F7">
          <w:rPr>
            <w:rStyle w:val="Hyperlink"/>
          </w:rPr>
          <w:t>2.2.1 Assumptions</w:t>
        </w:r>
        <w:r>
          <w:rPr>
            <w:webHidden/>
          </w:rPr>
          <w:tab/>
        </w:r>
        <w:r>
          <w:rPr>
            <w:webHidden/>
          </w:rPr>
          <w:fldChar w:fldCharType="begin"/>
        </w:r>
        <w:r>
          <w:rPr>
            <w:webHidden/>
          </w:rPr>
          <w:instrText xml:space="preserve"> PAGEREF _Toc532543667 \h </w:instrText>
        </w:r>
        <w:r>
          <w:rPr>
            <w:webHidden/>
          </w:rPr>
        </w:r>
        <w:r>
          <w:rPr>
            <w:webHidden/>
          </w:rPr>
          <w:fldChar w:fldCharType="separate"/>
        </w:r>
        <w:r>
          <w:rPr>
            <w:webHidden/>
          </w:rPr>
          <w:t>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68" w:history="1">
        <w:r w:rsidRPr="008806F7">
          <w:rPr>
            <w:rStyle w:val="Hyperlink"/>
          </w:rPr>
          <w:t>2.2.2 Risks</w:t>
        </w:r>
        <w:r>
          <w:rPr>
            <w:webHidden/>
          </w:rPr>
          <w:tab/>
        </w:r>
        <w:r>
          <w:rPr>
            <w:webHidden/>
          </w:rPr>
          <w:fldChar w:fldCharType="begin"/>
        </w:r>
        <w:r>
          <w:rPr>
            <w:webHidden/>
          </w:rPr>
          <w:instrText xml:space="preserve"> PAGEREF _Toc532543668 \h </w:instrText>
        </w:r>
        <w:r>
          <w:rPr>
            <w:webHidden/>
          </w:rPr>
        </w:r>
        <w:r>
          <w:rPr>
            <w:webHidden/>
          </w:rPr>
          <w:fldChar w:fldCharType="separate"/>
        </w:r>
        <w:r>
          <w:rPr>
            <w:webHidden/>
          </w:rPr>
          <w:t>8</w:t>
        </w:r>
        <w:r>
          <w:rPr>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69" w:history="1">
        <w:r w:rsidRPr="008806F7">
          <w:rPr>
            <w:rStyle w:val="Hyperlink"/>
            <w:noProof/>
          </w:rPr>
          <w:t>3.</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DESIGN</w:t>
        </w:r>
        <w:r>
          <w:rPr>
            <w:noProof/>
            <w:webHidden/>
          </w:rPr>
          <w:tab/>
        </w:r>
        <w:r>
          <w:rPr>
            <w:noProof/>
            <w:webHidden/>
          </w:rPr>
          <w:fldChar w:fldCharType="begin"/>
        </w:r>
        <w:r>
          <w:rPr>
            <w:noProof/>
            <w:webHidden/>
          </w:rPr>
          <w:instrText xml:space="preserve"> PAGEREF _Toc532543669 \h </w:instrText>
        </w:r>
        <w:r>
          <w:rPr>
            <w:noProof/>
            <w:webHidden/>
          </w:rPr>
        </w:r>
        <w:r>
          <w:rPr>
            <w:noProof/>
            <w:webHidden/>
          </w:rPr>
          <w:fldChar w:fldCharType="separate"/>
        </w:r>
        <w:r>
          <w:rPr>
            <w:noProof/>
            <w:webHidden/>
          </w:rPr>
          <w:t>8</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70" w:history="1">
        <w:r w:rsidRPr="008806F7">
          <w:rPr>
            <w:rStyle w:val="Hyperlink"/>
            <w:noProof/>
            <w:snapToGrid w:val="0"/>
            <w:w w:val="0"/>
          </w:rPr>
          <w:t>3.1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Design Mock-Ups</w:t>
        </w:r>
        <w:r>
          <w:rPr>
            <w:noProof/>
            <w:webHidden/>
          </w:rPr>
          <w:tab/>
        </w:r>
        <w:r>
          <w:rPr>
            <w:noProof/>
            <w:webHidden/>
          </w:rPr>
          <w:fldChar w:fldCharType="begin"/>
        </w:r>
        <w:r>
          <w:rPr>
            <w:noProof/>
            <w:webHidden/>
          </w:rPr>
          <w:instrText xml:space="preserve"> PAGEREF _Toc532543670 \h </w:instrText>
        </w:r>
        <w:r>
          <w:rPr>
            <w:noProof/>
            <w:webHidden/>
          </w:rPr>
        </w:r>
        <w:r>
          <w:rPr>
            <w:noProof/>
            <w:webHidden/>
          </w:rPr>
          <w:fldChar w:fldCharType="separate"/>
        </w:r>
        <w:r>
          <w:rPr>
            <w:noProof/>
            <w:webHidden/>
          </w:rPr>
          <w:t>8</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1" w:history="1">
        <w:r w:rsidRPr="008806F7">
          <w:rPr>
            <w:rStyle w:val="Hyperlink"/>
          </w:rPr>
          <w:t>3.1.1. Intranet Homepage</w:t>
        </w:r>
        <w:r>
          <w:rPr>
            <w:webHidden/>
          </w:rPr>
          <w:tab/>
        </w:r>
        <w:r>
          <w:rPr>
            <w:webHidden/>
          </w:rPr>
          <w:fldChar w:fldCharType="begin"/>
        </w:r>
        <w:r>
          <w:rPr>
            <w:webHidden/>
          </w:rPr>
          <w:instrText xml:space="preserve"> PAGEREF _Toc532543671 \h </w:instrText>
        </w:r>
        <w:r>
          <w:rPr>
            <w:webHidden/>
          </w:rPr>
        </w:r>
        <w:r>
          <w:rPr>
            <w:webHidden/>
          </w:rPr>
          <w:fldChar w:fldCharType="separate"/>
        </w:r>
        <w:r>
          <w:rPr>
            <w:webHidden/>
          </w:rPr>
          <w:t>8</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2" w:history="1">
        <w:r w:rsidRPr="008806F7">
          <w:rPr>
            <w:rStyle w:val="Hyperlink"/>
          </w:rPr>
          <w:t>3.1.2  Document Centre</w:t>
        </w:r>
        <w:r>
          <w:rPr>
            <w:webHidden/>
          </w:rPr>
          <w:tab/>
        </w:r>
        <w:r>
          <w:rPr>
            <w:webHidden/>
          </w:rPr>
          <w:fldChar w:fldCharType="begin"/>
        </w:r>
        <w:r>
          <w:rPr>
            <w:webHidden/>
          </w:rPr>
          <w:instrText xml:space="preserve"> PAGEREF _Toc532543672 \h </w:instrText>
        </w:r>
        <w:r>
          <w:rPr>
            <w:webHidden/>
          </w:rPr>
        </w:r>
        <w:r>
          <w:rPr>
            <w:webHidden/>
          </w:rPr>
          <w:fldChar w:fldCharType="separate"/>
        </w:r>
        <w:r>
          <w:rPr>
            <w:webHidden/>
          </w:rPr>
          <w:t>9</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3" w:history="1">
        <w:r w:rsidRPr="008806F7">
          <w:rPr>
            <w:rStyle w:val="Hyperlink"/>
          </w:rPr>
          <w:t>3.1.3 SharePoint List View Form</w:t>
        </w:r>
        <w:r>
          <w:rPr>
            <w:webHidden/>
          </w:rPr>
          <w:tab/>
        </w:r>
        <w:r>
          <w:rPr>
            <w:webHidden/>
          </w:rPr>
          <w:fldChar w:fldCharType="begin"/>
        </w:r>
        <w:r>
          <w:rPr>
            <w:webHidden/>
          </w:rPr>
          <w:instrText xml:space="preserve"> PAGEREF _Toc532543673 \h </w:instrText>
        </w:r>
        <w:r>
          <w:rPr>
            <w:webHidden/>
          </w:rPr>
        </w:r>
        <w:r>
          <w:rPr>
            <w:webHidden/>
          </w:rPr>
          <w:fldChar w:fldCharType="separate"/>
        </w:r>
        <w:r>
          <w:rPr>
            <w:webHidden/>
          </w:rPr>
          <w:t>11</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4" w:history="1">
        <w:r w:rsidRPr="008806F7">
          <w:rPr>
            <w:rStyle w:val="Hyperlink"/>
          </w:rPr>
          <w:t>3.1.4 SharePoint Document Library View Form</w:t>
        </w:r>
        <w:r>
          <w:rPr>
            <w:webHidden/>
          </w:rPr>
          <w:tab/>
        </w:r>
        <w:r>
          <w:rPr>
            <w:webHidden/>
          </w:rPr>
          <w:fldChar w:fldCharType="begin"/>
        </w:r>
        <w:r>
          <w:rPr>
            <w:webHidden/>
          </w:rPr>
          <w:instrText xml:space="preserve"> PAGEREF _Toc532543674 \h </w:instrText>
        </w:r>
        <w:r>
          <w:rPr>
            <w:webHidden/>
          </w:rPr>
        </w:r>
        <w:r>
          <w:rPr>
            <w:webHidden/>
          </w:rPr>
          <w:fldChar w:fldCharType="separate"/>
        </w:r>
        <w:r>
          <w:rPr>
            <w:webHidden/>
          </w:rPr>
          <w:t>12</w:t>
        </w:r>
        <w:r>
          <w:rPr>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75" w:history="1">
        <w:r w:rsidRPr="008806F7">
          <w:rPr>
            <w:rStyle w:val="Hyperlink"/>
            <w:noProof/>
            <w:snapToGrid w:val="0"/>
            <w:w w:val="0"/>
          </w:rPr>
          <w:t>3.2</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Master Pages</w:t>
        </w:r>
        <w:r>
          <w:rPr>
            <w:noProof/>
            <w:webHidden/>
          </w:rPr>
          <w:tab/>
        </w:r>
        <w:r>
          <w:rPr>
            <w:noProof/>
            <w:webHidden/>
          </w:rPr>
          <w:fldChar w:fldCharType="begin"/>
        </w:r>
        <w:r>
          <w:rPr>
            <w:noProof/>
            <w:webHidden/>
          </w:rPr>
          <w:instrText xml:space="preserve"> PAGEREF _Toc532543675 \h </w:instrText>
        </w:r>
        <w:r>
          <w:rPr>
            <w:noProof/>
            <w:webHidden/>
          </w:rPr>
        </w:r>
        <w:r>
          <w:rPr>
            <w:noProof/>
            <w:webHidden/>
          </w:rPr>
          <w:fldChar w:fldCharType="separate"/>
        </w:r>
        <w:r>
          <w:rPr>
            <w:noProof/>
            <w:webHidden/>
          </w:rPr>
          <w:t>12</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6" w:history="1">
        <w:r w:rsidRPr="008806F7">
          <w:rPr>
            <w:rStyle w:val="Hyperlink"/>
          </w:rPr>
          <w:t>3.2.1. Home Master Page</w:t>
        </w:r>
        <w:r>
          <w:rPr>
            <w:webHidden/>
          </w:rPr>
          <w:tab/>
        </w:r>
        <w:r>
          <w:rPr>
            <w:webHidden/>
          </w:rPr>
          <w:fldChar w:fldCharType="begin"/>
        </w:r>
        <w:r>
          <w:rPr>
            <w:webHidden/>
          </w:rPr>
          <w:instrText xml:space="preserve"> PAGEREF _Toc532543676 \h </w:instrText>
        </w:r>
        <w:r>
          <w:rPr>
            <w:webHidden/>
          </w:rPr>
        </w:r>
        <w:r>
          <w:rPr>
            <w:webHidden/>
          </w:rPr>
          <w:fldChar w:fldCharType="separate"/>
        </w:r>
        <w:r>
          <w:rPr>
            <w:webHidden/>
          </w:rPr>
          <w:t>12</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7" w:history="1">
        <w:r w:rsidRPr="008806F7">
          <w:rPr>
            <w:rStyle w:val="Hyperlink"/>
          </w:rPr>
          <w:t>3.2.2  Master Page Elements</w:t>
        </w:r>
        <w:r>
          <w:rPr>
            <w:webHidden/>
          </w:rPr>
          <w:tab/>
        </w:r>
        <w:r>
          <w:rPr>
            <w:webHidden/>
          </w:rPr>
          <w:fldChar w:fldCharType="begin"/>
        </w:r>
        <w:r>
          <w:rPr>
            <w:webHidden/>
          </w:rPr>
          <w:instrText xml:space="preserve"> PAGEREF _Toc532543677 \h </w:instrText>
        </w:r>
        <w:r>
          <w:rPr>
            <w:webHidden/>
          </w:rPr>
        </w:r>
        <w:r>
          <w:rPr>
            <w:webHidden/>
          </w:rPr>
          <w:fldChar w:fldCharType="separate"/>
        </w:r>
        <w:r>
          <w:rPr>
            <w:webHidden/>
          </w:rPr>
          <w:t>15</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8" w:history="1">
        <w:r w:rsidRPr="008806F7">
          <w:rPr>
            <w:rStyle w:val="Hyperlink"/>
          </w:rPr>
          <w:t>3.2.2.2  Logo</w:t>
        </w:r>
        <w:r>
          <w:rPr>
            <w:webHidden/>
          </w:rPr>
          <w:tab/>
        </w:r>
        <w:r>
          <w:rPr>
            <w:webHidden/>
          </w:rPr>
          <w:fldChar w:fldCharType="begin"/>
        </w:r>
        <w:r>
          <w:rPr>
            <w:webHidden/>
          </w:rPr>
          <w:instrText xml:space="preserve"> PAGEREF _Toc532543678 \h </w:instrText>
        </w:r>
        <w:r>
          <w:rPr>
            <w:webHidden/>
          </w:rPr>
        </w:r>
        <w:r>
          <w:rPr>
            <w:webHidden/>
          </w:rPr>
          <w:fldChar w:fldCharType="separate"/>
        </w:r>
        <w:r>
          <w:rPr>
            <w:webHidden/>
          </w:rPr>
          <w:t>16</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79" w:history="1">
        <w:r w:rsidRPr="008806F7">
          <w:rPr>
            <w:rStyle w:val="Hyperlink"/>
          </w:rPr>
          <w:t>3.2.2.3  Search Control</w:t>
        </w:r>
        <w:r>
          <w:rPr>
            <w:webHidden/>
          </w:rPr>
          <w:tab/>
        </w:r>
        <w:r>
          <w:rPr>
            <w:webHidden/>
          </w:rPr>
          <w:fldChar w:fldCharType="begin"/>
        </w:r>
        <w:r>
          <w:rPr>
            <w:webHidden/>
          </w:rPr>
          <w:instrText xml:space="preserve"> PAGEREF _Toc532543679 \h </w:instrText>
        </w:r>
        <w:r>
          <w:rPr>
            <w:webHidden/>
          </w:rPr>
        </w:r>
        <w:r>
          <w:rPr>
            <w:webHidden/>
          </w:rPr>
          <w:fldChar w:fldCharType="separate"/>
        </w:r>
        <w:r>
          <w:rPr>
            <w:webHidden/>
          </w:rPr>
          <w:t>16</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0" w:history="1">
        <w:r w:rsidRPr="008806F7">
          <w:rPr>
            <w:rStyle w:val="Hyperlink"/>
          </w:rPr>
          <w:t>3.2.2.4 Mega Menu</w:t>
        </w:r>
        <w:r>
          <w:rPr>
            <w:webHidden/>
          </w:rPr>
          <w:tab/>
        </w:r>
        <w:r>
          <w:rPr>
            <w:webHidden/>
          </w:rPr>
          <w:fldChar w:fldCharType="begin"/>
        </w:r>
        <w:r>
          <w:rPr>
            <w:webHidden/>
          </w:rPr>
          <w:instrText xml:space="preserve"> PAGEREF _Toc532543680 \h </w:instrText>
        </w:r>
        <w:r>
          <w:rPr>
            <w:webHidden/>
          </w:rPr>
        </w:r>
        <w:r>
          <w:rPr>
            <w:webHidden/>
          </w:rPr>
          <w:fldChar w:fldCharType="separate"/>
        </w:r>
        <w:r>
          <w:rPr>
            <w:webHidden/>
          </w:rPr>
          <w:t>16</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1" w:history="1">
        <w:r w:rsidRPr="008806F7">
          <w:rPr>
            <w:rStyle w:val="Hyperlink"/>
          </w:rPr>
          <w:t>3.2.2.5  Bread Crumb Navigation</w:t>
        </w:r>
        <w:r>
          <w:rPr>
            <w:webHidden/>
          </w:rPr>
          <w:tab/>
        </w:r>
        <w:r>
          <w:rPr>
            <w:webHidden/>
          </w:rPr>
          <w:fldChar w:fldCharType="begin"/>
        </w:r>
        <w:r>
          <w:rPr>
            <w:webHidden/>
          </w:rPr>
          <w:instrText xml:space="preserve"> PAGEREF _Toc532543681 \h </w:instrText>
        </w:r>
        <w:r>
          <w:rPr>
            <w:webHidden/>
          </w:rPr>
        </w:r>
        <w:r>
          <w:rPr>
            <w:webHidden/>
          </w:rPr>
          <w:fldChar w:fldCharType="separate"/>
        </w:r>
        <w:r>
          <w:rPr>
            <w:webHidden/>
          </w:rPr>
          <w:t>16</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2" w:history="1">
        <w:r w:rsidRPr="008806F7">
          <w:rPr>
            <w:rStyle w:val="Hyperlink"/>
          </w:rPr>
          <w:t>3.2.2.6  Global (Top) Navigation</w:t>
        </w:r>
        <w:r>
          <w:rPr>
            <w:webHidden/>
          </w:rPr>
          <w:tab/>
        </w:r>
        <w:r>
          <w:rPr>
            <w:webHidden/>
          </w:rPr>
          <w:fldChar w:fldCharType="begin"/>
        </w:r>
        <w:r>
          <w:rPr>
            <w:webHidden/>
          </w:rPr>
          <w:instrText xml:space="preserve"> PAGEREF _Toc532543682 \h </w:instrText>
        </w:r>
        <w:r>
          <w:rPr>
            <w:webHidden/>
          </w:rPr>
        </w:r>
        <w:r>
          <w:rPr>
            <w:webHidden/>
          </w:rPr>
          <w:fldChar w:fldCharType="separate"/>
        </w:r>
        <w:r>
          <w:rPr>
            <w:webHidden/>
          </w:rPr>
          <w:t>17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3" w:history="1">
        <w:r w:rsidRPr="008806F7">
          <w:rPr>
            <w:rStyle w:val="Hyperlink"/>
          </w:rPr>
          <w:t>3.2.2.7 Content Area</w:t>
        </w:r>
        <w:r>
          <w:rPr>
            <w:webHidden/>
          </w:rPr>
          <w:tab/>
        </w:r>
        <w:r>
          <w:rPr>
            <w:webHidden/>
          </w:rPr>
          <w:fldChar w:fldCharType="begin"/>
        </w:r>
        <w:r>
          <w:rPr>
            <w:webHidden/>
          </w:rPr>
          <w:instrText xml:space="preserve"> PAGEREF _Toc532543683 \h </w:instrText>
        </w:r>
        <w:r>
          <w:rPr>
            <w:webHidden/>
          </w:rPr>
        </w:r>
        <w:r>
          <w:rPr>
            <w:webHidden/>
          </w:rPr>
          <w:fldChar w:fldCharType="separate"/>
        </w:r>
        <w:r>
          <w:rPr>
            <w:webHidden/>
          </w:rPr>
          <w:t>17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4" w:history="1">
        <w:r w:rsidRPr="008806F7">
          <w:rPr>
            <w:rStyle w:val="Hyperlink"/>
          </w:rPr>
          <w:t>3.2.2.8  Footer</w:t>
        </w:r>
        <w:r>
          <w:rPr>
            <w:webHidden/>
          </w:rPr>
          <w:tab/>
        </w:r>
        <w:r>
          <w:rPr>
            <w:webHidden/>
          </w:rPr>
          <w:fldChar w:fldCharType="begin"/>
        </w:r>
        <w:r>
          <w:rPr>
            <w:webHidden/>
          </w:rPr>
          <w:instrText xml:space="preserve"> PAGEREF _Toc532543684 \h </w:instrText>
        </w:r>
        <w:r>
          <w:rPr>
            <w:webHidden/>
          </w:rPr>
        </w:r>
        <w:r>
          <w:rPr>
            <w:webHidden/>
          </w:rPr>
          <w:fldChar w:fldCharType="separate"/>
        </w:r>
        <w:r>
          <w:rPr>
            <w:webHidden/>
          </w:rPr>
          <w:t>17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5" w:history="1">
        <w:r w:rsidRPr="008806F7">
          <w:rPr>
            <w:rStyle w:val="Hyperlink"/>
          </w:rPr>
          <w:t>3.2.2.9  Footer and Logo Links</w:t>
        </w:r>
        <w:r>
          <w:rPr>
            <w:webHidden/>
          </w:rPr>
          <w:tab/>
        </w:r>
        <w:r>
          <w:rPr>
            <w:webHidden/>
          </w:rPr>
          <w:fldChar w:fldCharType="begin"/>
        </w:r>
        <w:r>
          <w:rPr>
            <w:webHidden/>
          </w:rPr>
          <w:instrText xml:space="preserve"> PAGEREF _Toc532543685 \h </w:instrText>
        </w:r>
        <w:r>
          <w:rPr>
            <w:webHidden/>
          </w:rPr>
        </w:r>
        <w:r>
          <w:rPr>
            <w:webHidden/>
          </w:rPr>
          <w:fldChar w:fldCharType="separate"/>
        </w:r>
        <w:r>
          <w:rPr>
            <w:webHidden/>
          </w:rPr>
          <w:t>17</w:t>
        </w:r>
        <w:r>
          <w:rPr>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86" w:history="1">
        <w:r w:rsidRPr="008806F7">
          <w:rPr>
            <w:rStyle w:val="Hyperlink"/>
            <w:noProof/>
            <w:snapToGrid w:val="0"/>
            <w:w w:val="0"/>
          </w:rPr>
          <w:t>3.3</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Page Layouts</w:t>
        </w:r>
        <w:r>
          <w:rPr>
            <w:noProof/>
            <w:webHidden/>
          </w:rPr>
          <w:tab/>
        </w:r>
        <w:r>
          <w:rPr>
            <w:noProof/>
            <w:webHidden/>
          </w:rPr>
          <w:fldChar w:fldCharType="begin"/>
        </w:r>
        <w:r>
          <w:rPr>
            <w:noProof/>
            <w:webHidden/>
          </w:rPr>
          <w:instrText xml:space="preserve"> PAGEREF _Toc532543686 \h </w:instrText>
        </w:r>
        <w:r>
          <w:rPr>
            <w:noProof/>
            <w:webHidden/>
          </w:rPr>
        </w:r>
        <w:r>
          <w:rPr>
            <w:noProof/>
            <w:webHidden/>
          </w:rPr>
          <w:fldChar w:fldCharType="separate"/>
        </w:r>
        <w:r>
          <w:rPr>
            <w:noProof/>
            <w:webHidden/>
          </w:rPr>
          <w:t>18</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7" w:history="1">
        <w:r w:rsidRPr="008806F7">
          <w:rPr>
            <w:rStyle w:val="Hyperlink"/>
          </w:rPr>
          <w:t>3.3.1  Layout with Top Navigation</w:t>
        </w:r>
        <w:r>
          <w:rPr>
            <w:webHidden/>
          </w:rPr>
          <w:tab/>
        </w:r>
        <w:r>
          <w:rPr>
            <w:webHidden/>
          </w:rPr>
          <w:fldChar w:fldCharType="begin"/>
        </w:r>
        <w:r>
          <w:rPr>
            <w:webHidden/>
          </w:rPr>
          <w:instrText xml:space="preserve"> PAGEREF _Toc532543687 \h </w:instrText>
        </w:r>
        <w:r>
          <w:rPr>
            <w:webHidden/>
          </w:rPr>
        </w:r>
        <w:r>
          <w:rPr>
            <w:webHidden/>
          </w:rPr>
          <w:fldChar w:fldCharType="separate"/>
        </w:r>
        <w:r>
          <w:rPr>
            <w:webHidden/>
          </w:rPr>
          <w:t>18</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688" w:history="1">
        <w:r w:rsidRPr="008806F7">
          <w:rPr>
            <w:rStyle w:val="Hyperlink"/>
          </w:rPr>
          <w:t>3.3.2  Layout without Left Navigation</w:t>
        </w:r>
        <w:r>
          <w:rPr>
            <w:webHidden/>
          </w:rPr>
          <w:tab/>
        </w:r>
        <w:r>
          <w:rPr>
            <w:webHidden/>
          </w:rPr>
          <w:fldChar w:fldCharType="begin"/>
        </w:r>
        <w:r>
          <w:rPr>
            <w:webHidden/>
          </w:rPr>
          <w:instrText xml:space="preserve"> PAGEREF _Toc532543688 \h </w:instrText>
        </w:r>
        <w:r>
          <w:rPr>
            <w:webHidden/>
          </w:rPr>
        </w:r>
        <w:r>
          <w:rPr>
            <w:webHidden/>
          </w:rPr>
          <w:fldChar w:fldCharType="separate"/>
        </w:r>
        <w:r>
          <w:rPr>
            <w:webHidden/>
          </w:rPr>
          <w:t>19</w:t>
        </w:r>
        <w:r>
          <w:rPr>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89" w:history="1">
        <w:r w:rsidRPr="008806F7">
          <w:rPr>
            <w:rStyle w:val="Hyperlink"/>
            <w:noProof/>
          </w:rPr>
          <w:t>4.</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SITE TAXONOMY</w:t>
        </w:r>
        <w:r>
          <w:rPr>
            <w:noProof/>
            <w:webHidden/>
          </w:rPr>
          <w:tab/>
        </w:r>
        <w:r>
          <w:rPr>
            <w:noProof/>
            <w:webHidden/>
          </w:rPr>
          <w:fldChar w:fldCharType="begin"/>
        </w:r>
        <w:r>
          <w:rPr>
            <w:noProof/>
            <w:webHidden/>
          </w:rPr>
          <w:instrText xml:space="preserve"> PAGEREF _Toc532543689 \h </w:instrText>
        </w:r>
        <w:r>
          <w:rPr>
            <w:noProof/>
            <w:webHidden/>
          </w:rPr>
        </w:r>
        <w:r>
          <w:rPr>
            <w:noProof/>
            <w:webHidden/>
          </w:rPr>
          <w:fldChar w:fldCharType="separate"/>
        </w:r>
        <w:r>
          <w:rPr>
            <w:noProof/>
            <w:webHidden/>
          </w:rPr>
          <w:t>21</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90" w:history="1">
        <w:r w:rsidRPr="008806F7">
          <w:rPr>
            <w:rStyle w:val="Hyperlink"/>
            <w:noProof/>
          </w:rPr>
          <w:t>5.</w:t>
        </w:r>
        <w:r>
          <w:rPr>
            <w:rFonts w:asciiTheme="minorHAnsi" w:eastAsiaTheme="minorEastAsia" w:hAnsiTheme="minorHAnsi" w:cstheme="minorBidi"/>
            <w:b w:val="0"/>
            <w:bCs w:val="0"/>
            <w:smallCaps w:val="0"/>
            <w:noProof/>
            <w:szCs w:val="22"/>
            <w:lang w:val="en-ZA" w:eastAsia="en-ZA"/>
          </w:rPr>
          <w:tab/>
        </w:r>
        <w:r w:rsidRPr="008806F7">
          <w:rPr>
            <w:rStyle w:val="Hyperlink"/>
            <w:noProof/>
          </w:rPr>
          <w:t>SECURITY</w:t>
        </w:r>
        <w:r>
          <w:rPr>
            <w:noProof/>
            <w:webHidden/>
          </w:rPr>
          <w:tab/>
        </w:r>
        <w:r>
          <w:rPr>
            <w:noProof/>
            <w:webHidden/>
          </w:rPr>
          <w:fldChar w:fldCharType="begin"/>
        </w:r>
        <w:r>
          <w:rPr>
            <w:noProof/>
            <w:webHidden/>
          </w:rPr>
          <w:instrText xml:space="preserve"> PAGEREF _Toc532543690 \h </w:instrText>
        </w:r>
        <w:r>
          <w:rPr>
            <w:noProof/>
            <w:webHidden/>
          </w:rPr>
        </w:r>
        <w:r>
          <w:rPr>
            <w:noProof/>
            <w:webHidden/>
          </w:rPr>
          <w:fldChar w:fldCharType="separate"/>
        </w:r>
        <w:r>
          <w:rPr>
            <w:noProof/>
            <w:webHidden/>
          </w:rPr>
          <w:t>79</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91" w:history="1">
        <w:r w:rsidRPr="008806F7">
          <w:rPr>
            <w:rStyle w:val="Hyperlink"/>
            <w:noProof/>
          </w:rPr>
          <w:t>6.</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SITE COLUMNS (FIELDS)</w:t>
        </w:r>
        <w:r>
          <w:rPr>
            <w:noProof/>
            <w:webHidden/>
          </w:rPr>
          <w:tab/>
        </w:r>
        <w:r>
          <w:rPr>
            <w:noProof/>
            <w:webHidden/>
          </w:rPr>
          <w:fldChar w:fldCharType="begin"/>
        </w:r>
        <w:r>
          <w:rPr>
            <w:noProof/>
            <w:webHidden/>
          </w:rPr>
          <w:instrText xml:space="preserve"> PAGEREF _Toc532543691 \h </w:instrText>
        </w:r>
        <w:r>
          <w:rPr>
            <w:noProof/>
            <w:webHidden/>
          </w:rPr>
        </w:r>
        <w:r>
          <w:rPr>
            <w:noProof/>
            <w:webHidden/>
          </w:rPr>
          <w:fldChar w:fldCharType="separate"/>
        </w:r>
        <w:r>
          <w:rPr>
            <w:noProof/>
            <w:webHidden/>
          </w:rPr>
          <w:t>80</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92" w:history="1">
        <w:r w:rsidRPr="008806F7">
          <w:rPr>
            <w:rStyle w:val="Hyperlink"/>
            <w:noProof/>
            <w:snapToGrid w:val="0"/>
            <w:w w:val="0"/>
          </w:rPr>
          <w:t>6.1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Footer Link Category</w:t>
        </w:r>
        <w:r>
          <w:rPr>
            <w:noProof/>
            <w:webHidden/>
          </w:rPr>
          <w:tab/>
        </w:r>
        <w:r>
          <w:rPr>
            <w:noProof/>
            <w:webHidden/>
          </w:rPr>
          <w:fldChar w:fldCharType="begin"/>
        </w:r>
        <w:r>
          <w:rPr>
            <w:noProof/>
            <w:webHidden/>
          </w:rPr>
          <w:instrText xml:space="preserve"> PAGEREF _Toc532543692 \h </w:instrText>
        </w:r>
        <w:r>
          <w:rPr>
            <w:noProof/>
            <w:webHidden/>
          </w:rPr>
        </w:r>
        <w:r>
          <w:rPr>
            <w:noProof/>
            <w:webHidden/>
          </w:rPr>
          <w:fldChar w:fldCharType="separate"/>
        </w:r>
        <w:r>
          <w:rPr>
            <w:noProof/>
            <w:webHidden/>
          </w:rPr>
          <w:t>80</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93" w:history="1">
        <w:r w:rsidRPr="008806F7">
          <w:rPr>
            <w:rStyle w:val="Hyperlink"/>
            <w:noProof/>
            <w:snapToGrid w:val="0"/>
            <w:w w:val="0"/>
          </w:rPr>
          <w:t>6.2</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Display Order</w:t>
        </w:r>
        <w:r>
          <w:rPr>
            <w:noProof/>
            <w:webHidden/>
          </w:rPr>
          <w:tab/>
        </w:r>
        <w:r>
          <w:rPr>
            <w:noProof/>
            <w:webHidden/>
          </w:rPr>
          <w:fldChar w:fldCharType="begin"/>
        </w:r>
        <w:r>
          <w:rPr>
            <w:noProof/>
            <w:webHidden/>
          </w:rPr>
          <w:instrText xml:space="preserve"> PAGEREF _Toc532543693 \h </w:instrText>
        </w:r>
        <w:r>
          <w:rPr>
            <w:noProof/>
            <w:webHidden/>
          </w:rPr>
        </w:r>
        <w:r>
          <w:rPr>
            <w:noProof/>
            <w:webHidden/>
          </w:rPr>
          <w:fldChar w:fldCharType="separate"/>
        </w:r>
        <w:r>
          <w:rPr>
            <w:noProof/>
            <w:webHidden/>
          </w:rPr>
          <w:t>81</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94" w:history="1">
        <w:r w:rsidRPr="008806F7">
          <w:rPr>
            <w:rStyle w:val="Hyperlink"/>
            <w:noProof/>
            <w:snapToGrid w:val="0"/>
            <w:w w:val="0"/>
          </w:rPr>
          <w:t>6.3</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Short Description</w:t>
        </w:r>
        <w:r>
          <w:rPr>
            <w:noProof/>
            <w:webHidden/>
          </w:rPr>
          <w:tab/>
        </w:r>
        <w:r>
          <w:rPr>
            <w:noProof/>
            <w:webHidden/>
          </w:rPr>
          <w:fldChar w:fldCharType="begin"/>
        </w:r>
        <w:r>
          <w:rPr>
            <w:noProof/>
            <w:webHidden/>
          </w:rPr>
          <w:instrText xml:space="preserve"> PAGEREF _Toc532543694 \h </w:instrText>
        </w:r>
        <w:r>
          <w:rPr>
            <w:noProof/>
            <w:webHidden/>
          </w:rPr>
        </w:r>
        <w:r>
          <w:rPr>
            <w:noProof/>
            <w:webHidden/>
          </w:rPr>
          <w:fldChar w:fldCharType="separate"/>
        </w:r>
        <w:r>
          <w:rPr>
            <w:noProof/>
            <w:webHidden/>
          </w:rPr>
          <w:t>82</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95" w:history="1">
        <w:r w:rsidRPr="008806F7">
          <w:rPr>
            <w:rStyle w:val="Hyperlink"/>
            <w:noProof/>
          </w:rPr>
          <w:t>7.</w:t>
        </w:r>
        <w:r>
          <w:rPr>
            <w:rFonts w:asciiTheme="minorHAnsi" w:eastAsiaTheme="minorEastAsia" w:hAnsiTheme="minorHAnsi" w:cstheme="minorBidi"/>
            <w:b w:val="0"/>
            <w:bCs w:val="0"/>
            <w:smallCaps w:val="0"/>
            <w:noProof/>
            <w:szCs w:val="22"/>
            <w:lang w:val="en-ZA" w:eastAsia="en-ZA"/>
          </w:rPr>
          <w:tab/>
        </w:r>
        <w:r w:rsidRPr="008806F7">
          <w:rPr>
            <w:rStyle w:val="Hyperlink"/>
            <w:noProof/>
          </w:rPr>
          <w:t>CONTENT TYPES</w:t>
        </w:r>
        <w:r>
          <w:rPr>
            <w:noProof/>
            <w:webHidden/>
          </w:rPr>
          <w:tab/>
        </w:r>
        <w:r>
          <w:rPr>
            <w:noProof/>
            <w:webHidden/>
          </w:rPr>
          <w:fldChar w:fldCharType="begin"/>
        </w:r>
        <w:r>
          <w:rPr>
            <w:noProof/>
            <w:webHidden/>
          </w:rPr>
          <w:instrText xml:space="preserve"> PAGEREF _Toc532543695 \h </w:instrText>
        </w:r>
        <w:r>
          <w:rPr>
            <w:noProof/>
            <w:webHidden/>
          </w:rPr>
        </w:r>
        <w:r>
          <w:rPr>
            <w:noProof/>
            <w:webHidden/>
          </w:rPr>
          <w:fldChar w:fldCharType="separate"/>
        </w:r>
        <w:r>
          <w:rPr>
            <w:noProof/>
            <w:webHidden/>
          </w:rPr>
          <w:t>83</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96" w:history="1">
        <w:r w:rsidRPr="008806F7">
          <w:rPr>
            <w:rStyle w:val="Hyperlink"/>
            <w:noProof/>
            <w:snapToGrid w:val="0"/>
            <w:w w:val="0"/>
          </w:rPr>
          <w:t>7.1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Linked Summary</w:t>
        </w:r>
        <w:r>
          <w:rPr>
            <w:noProof/>
            <w:webHidden/>
          </w:rPr>
          <w:tab/>
        </w:r>
        <w:r>
          <w:rPr>
            <w:noProof/>
            <w:webHidden/>
          </w:rPr>
          <w:fldChar w:fldCharType="begin"/>
        </w:r>
        <w:r>
          <w:rPr>
            <w:noProof/>
            <w:webHidden/>
          </w:rPr>
          <w:instrText xml:space="preserve"> PAGEREF _Toc532543696 \h </w:instrText>
        </w:r>
        <w:r>
          <w:rPr>
            <w:noProof/>
            <w:webHidden/>
          </w:rPr>
        </w:r>
        <w:r>
          <w:rPr>
            <w:noProof/>
            <w:webHidden/>
          </w:rPr>
          <w:fldChar w:fldCharType="separate"/>
        </w:r>
        <w:r>
          <w:rPr>
            <w:noProof/>
            <w:webHidden/>
          </w:rPr>
          <w:t>83</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97" w:history="1">
        <w:r w:rsidRPr="008806F7">
          <w:rPr>
            <w:rStyle w:val="Hyperlink"/>
            <w:noProof/>
          </w:rPr>
          <w:t>8.</w:t>
        </w:r>
        <w:r>
          <w:rPr>
            <w:rFonts w:asciiTheme="minorHAnsi" w:eastAsiaTheme="minorEastAsia" w:hAnsiTheme="minorHAnsi" w:cstheme="minorBidi"/>
            <w:b w:val="0"/>
            <w:bCs w:val="0"/>
            <w:smallCaps w:val="0"/>
            <w:noProof/>
            <w:szCs w:val="22"/>
            <w:lang w:val="en-ZA" w:eastAsia="en-ZA"/>
          </w:rPr>
          <w:tab/>
        </w:r>
        <w:r w:rsidRPr="008806F7">
          <w:rPr>
            <w:rStyle w:val="Hyperlink"/>
            <w:noProof/>
          </w:rPr>
          <w:t>LIST TEMPLATES</w:t>
        </w:r>
        <w:r>
          <w:rPr>
            <w:noProof/>
            <w:webHidden/>
          </w:rPr>
          <w:tab/>
        </w:r>
        <w:r>
          <w:rPr>
            <w:noProof/>
            <w:webHidden/>
          </w:rPr>
          <w:fldChar w:fldCharType="begin"/>
        </w:r>
        <w:r>
          <w:rPr>
            <w:noProof/>
            <w:webHidden/>
          </w:rPr>
          <w:instrText xml:space="preserve"> PAGEREF _Toc532543697 \h </w:instrText>
        </w:r>
        <w:r>
          <w:rPr>
            <w:noProof/>
            <w:webHidden/>
          </w:rPr>
        </w:r>
        <w:r>
          <w:rPr>
            <w:noProof/>
            <w:webHidden/>
          </w:rPr>
          <w:fldChar w:fldCharType="separate"/>
        </w:r>
        <w:r>
          <w:rPr>
            <w:noProof/>
            <w:webHidden/>
          </w:rPr>
          <w:t>84</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698" w:history="1">
        <w:r w:rsidRPr="008806F7">
          <w:rPr>
            <w:rStyle w:val="Hyperlink"/>
            <w:noProof/>
            <w:snapToGrid w:val="0"/>
            <w:w w:val="0"/>
          </w:rPr>
          <w:t>8.1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Footer Links</w:t>
        </w:r>
        <w:r>
          <w:rPr>
            <w:noProof/>
            <w:webHidden/>
          </w:rPr>
          <w:tab/>
        </w:r>
        <w:r>
          <w:rPr>
            <w:noProof/>
            <w:webHidden/>
          </w:rPr>
          <w:fldChar w:fldCharType="begin"/>
        </w:r>
        <w:r>
          <w:rPr>
            <w:noProof/>
            <w:webHidden/>
          </w:rPr>
          <w:instrText xml:space="preserve"> PAGEREF _Toc532543698 \h </w:instrText>
        </w:r>
        <w:r>
          <w:rPr>
            <w:noProof/>
            <w:webHidden/>
          </w:rPr>
        </w:r>
        <w:r>
          <w:rPr>
            <w:noProof/>
            <w:webHidden/>
          </w:rPr>
          <w:fldChar w:fldCharType="separate"/>
        </w:r>
        <w:r>
          <w:rPr>
            <w:noProof/>
            <w:webHidden/>
          </w:rPr>
          <w:t>84</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699" w:history="1">
        <w:r w:rsidRPr="008806F7">
          <w:rPr>
            <w:rStyle w:val="Hyperlink"/>
            <w:noProof/>
          </w:rPr>
          <w:t>9.</w:t>
        </w:r>
        <w:r>
          <w:rPr>
            <w:rFonts w:asciiTheme="minorHAnsi" w:eastAsiaTheme="minorEastAsia" w:hAnsiTheme="minorHAnsi" w:cstheme="minorBidi"/>
            <w:b w:val="0"/>
            <w:bCs w:val="0"/>
            <w:smallCaps w:val="0"/>
            <w:noProof/>
            <w:szCs w:val="22"/>
            <w:lang w:val="en-ZA" w:eastAsia="en-ZA"/>
          </w:rPr>
          <w:tab/>
        </w:r>
        <w:r w:rsidRPr="008806F7">
          <w:rPr>
            <w:rStyle w:val="Hyperlink"/>
            <w:rFonts w:cs="Arial"/>
            <w:noProof/>
          </w:rPr>
          <w:t>WEB PARTS</w:t>
        </w:r>
        <w:r>
          <w:rPr>
            <w:noProof/>
            <w:webHidden/>
          </w:rPr>
          <w:tab/>
        </w:r>
        <w:r>
          <w:rPr>
            <w:noProof/>
            <w:webHidden/>
          </w:rPr>
          <w:fldChar w:fldCharType="begin"/>
        </w:r>
        <w:r>
          <w:rPr>
            <w:noProof/>
            <w:webHidden/>
          </w:rPr>
          <w:instrText xml:space="preserve"> PAGEREF _Toc532543699 \h </w:instrText>
        </w:r>
        <w:r>
          <w:rPr>
            <w:noProof/>
            <w:webHidden/>
          </w:rPr>
        </w:r>
        <w:r>
          <w:rPr>
            <w:noProof/>
            <w:webHidden/>
          </w:rPr>
          <w:fldChar w:fldCharType="separate"/>
        </w:r>
        <w:r>
          <w:rPr>
            <w:noProof/>
            <w:webHidden/>
          </w:rPr>
          <w:t>85</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700" w:history="1">
        <w:r w:rsidRPr="008806F7">
          <w:rPr>
            <w:rStyle w:val="Hyperlink"/>
            <w:noProof/>
            <w:snapToGrid w:val="0"/>
            <w:w w:val="0"/>
          </w:rPr>
          <w:t>9.1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Standard SharePoint Web Parts</w:t>
        </w:r>
        <w:r>
          <w:rPr>
            <w:noProof/>
            <w:webHidden/>
          </w:rPr>
          <w:tab/>
        </w:r>
        <w:r>
          <w:rPr>
            <w:noProof/>
            <w:webHidden/>
          </w:rPr>
          <w:fldChar w:fldCharType="begin"/>
        </w:r>
        <w:r>
          <w:rPr>
            <w:noProof/>
            <w:webHidden/>
          </w:rPr>
          <w:instrText xml:space="preserve"> PAGEREF _Toc532543700 \h </w:instrText>
        </w:r>
        <w:r>
          <w:rPr>
            <w:noProof/>
            <w:webHidden/>
          </w:rPr>
        </w:r>
        <w:r>
          <w:rPr>
            <w:noProof/>
            <w:webHidden/>
          </w:rPr>
          <w:fldChar w:fldCharType="separate"/>
        </w:r>
        <w:r>
          <w:rPr>
            <w:noProof/>
            <w:webHidden/>
          </w:rPr>
          <w:t>85</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1" w:history="1">
        <w:r w:rsidRPr="008806F7">
          <w:rPr>
            <w:rStyle w:val="Hyperlink"/>
          </w:rPr>
          <w:t>9.1.1. Lists and Libraries Web Part</w:t>
        </w:r>
        <w:r>
          <w:rPr>
            <w:webHidden/>
          </w:rPr>
          <w:tab/>
        </w:r>
        <w:r>
          <w:rPr>
            <w:webHidden/>
          </w:rPr>
          <w:fldChar w:fldCharType="begin"/>
        </w:r>
        <w:r>
          <w:rPr>
            <w:webHidden/>
          </w:rPr>
          <w:instrText xml:space="preserve"> PAGEREF _Toc532543701 \h </w:instrText>
        </w:r>
        <w:r>
          <w:rPr>
            <w:webHidden/>
          </w:rPr>
        </w:r>
        <w:r>
          <w:rPr>
            <w:webHidden/>
          </w:rPr>
          <w:fldChar w:fldCharType="separate"/>
        </w:r>
        <w:r>
          <w:rPr>
            <w:webHidden/>
          </w:rPr>
          <w:t>85</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2" w:history="1">
        <w:r w:rsidRPr="008806F7">
          <w:rPr>
            <w:rStyle w:val="Hyperlink"/>
          </w:rPr>
          <w:t>9.1.1.1 List View</w:t>
        </w:r>
        <w:r>
          <w:rPr>
            <w:webHidden/>
          </w:rPr>
          <w:tab/>
        </w:r>
        <w:r>
          <w:rPr>
            <w:webHidden/>
          </w:rPr>
          <w:fldChar w:fldCharType="begin"/>
        </w:r>
        <w:r>
          <w:rPr>
            <w:webHidden/>
          </w:rPr>
          <w:instrText xml:space="preserve"> PAGEREF _Toc532543702 \h </w:instrText>
        </w:r>
        <w:r>
          <w:rPr>
            <w:webHidden/>
          </w:rPr>
        </w:r>
        <w:r>
          <w:rPr>
            <w:webHidden/>
          </w:rPr>
          <w:fldChar w:fldCharType="separate"/>
        </w:r>
        <w:r>
          <w:rPr>
            <w:webHidden/>
          </w:rPr>
          <w:t>87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3" w:history="1">
        <w:r w:rsidRPr="008806F7">
          <w:rPr>
            <w:rStyle w:val="Hyperlink"/>
          </w:rPr>
          <w:t>9.1.2 Document Library View</w:t>
        </w:r>
        <w:r>
          <w:rPr>
            <w:webHidden/>
          </w:rPr>
          <w:tab/>
        </w:r>
        <w:r>
          <w:rPr>
            <w:webHidden/>
          </w:rPr>
          <w:fldChar w:fldCharType="begin"/>
        </w:r>
        <w:r>
          <w:rPr>
            <w:webHidden/>
          </w:rPr>
          <w:instrText xml:space="preserve"> PAGEREF _Toc532543703 \h </w:instrText>
        </w:r>
        <w:r>
          <w:rPr>
            <w:webHidden/>
          </w:rPr>
        </w:r>
        <w:r>
          <w:rPr>
            <w:webHidden/>
          </w:rPr>
          <w:fldChar w:fldCharType="separate"/>
        </w:r>
        <w:r>
          <w:rPr>
            <w:webHidden/>
          </w:rPr>
          <w:t>87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4" w:history="1">
        <w:r w:rsidRPr="008806F7">
          <w:rPr>
            <w:rStyle w:val="Hyperlink"/>
          </w:rPr>
          <w:t>9.1.3. Media Web Part</w:t>
        </w:r>
        <w:r>
          <w:rPr>
            <w:webHidden/>
          </w:rPr>
          <w:tab/>
        </w:r>
        <w:r>
          <w:rPr>
            <w:webHidden/>
          </w:rPr>
          <w:fldChar w:fldCharType="begin"/>
        </w:r>
        <w:r>
          <w:rPr>
            <w:webHidden/>
          </w:rPr>
          <w:instrText xml:space="preserve"> PAGEREF _Toc532543704 \h </w:instrText>
        </w:r>
        <w:r>
          <w:rPr>
            <w:webHidden/>
          </w:rPr>
        </w:r>
        <w:r>
          <w:rPr>
            <w:webHidden/>
          </w:rPr>
          <w:fldChar w:fldCharType="separate"/>
        </w:r>
        <w:r>
          <w:rPr>
            <w:webHidden/>
          </w:rPr>
          <w:t>87</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5" w:history="1">
        <w:r w:rsidRPr="008806F7">
          <w:rPr>
            <w:rStyle w:val="Hyperlink"/>
          </w:rPr>
          <w:t>9.1.4. Latest Video Web Part</w:t>
        </w:r>
        <w:r>
          <w:rPr>
            <w:webHidden/>
          </w:rPr>
          <w:tab/>
        </w:r>
        <w:r>
          <w:rPr>
            <w:webHidden/>
          </w:rPr>
          <w:fldChar w:fldCharType="begin"/>
        </w:r>
        <w:r>
          <w:rPr>
            <w:webHidden/>
          </w:rPr>
          <w:instrText xml:space="preserve"> PAGEREF _Toc532543705 \h </w:instrText>
        </w:r>
        <w:r>
          <w:rPr>
            <w:webHidden/>
          </w:rPr>
        </w:r>
        <w:r>
          <w:rPr>
            <w:webHidden/>
          </w:rPr>
          <w:fldChar w:fldCharType="separate"/>
        </w:r>
        <w:r>
          <w:rPr>
            <w:webHidden/>
          </w:rPr>
          <w:t>88</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6" w:history="1">
        <w:r w:rsidRPr="008806F7">
          <w:rPr>
            <w:rStyle w:val="Hyperlink"/>
          </w:rPr>
          <w:t>9.1.5. Content Editor</w:t>
        </w:r>
        <w:r>
          <w:rPr>
            <w:webHidden/>
          </w:rPr>
          <w:tab/>
        </w:r>
        <w:r>
          <w:rPr>
            <w:webHidden/>
          </w:rPr>
          <w:fldChar w:fldCharType="begin"/>
        </w:r>
        <w:r>
          <w:rPr>
            <w:webHidden/>
          </w:rPr>
          <w:instrText xml:space="preserve"> PAGEREF _Toc532543706 \h </w:instrText>
        </w:r>
        <w:r>
          <w:rPr>
            <w:webHidden/>
          </w:rPr>
        </w:r>
        <w:r>
          <w:rPr>
            <w:webHidden/>
          </w:rPr>
          <w:fldChar w:fldCharType="separate"/>
        </w:r>
        <w:r>
          <w:rPr>
            <w:webHidden/>
          </w:rPr>
          <w:t>88</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7" w:history="1">
        <w:r w:rsidRPr="008806F7">
          <w:rPr>
            <w:rStyle w:val="Hyperlink"/>
          </w:rPr>
          <w:t>9.1.5.1 Content Editor</w:t>
        </w:r>
        <w:r>
          <w:rPr>
            <w:webHidden/>
          </w:rPr>
          <w:tab/>
        </w:r>
        <w:r>
          <w:rPr>
            <w:webHidden/>
          </w:rPr>
          <w:fldChar w:fldCharType="begin"/>
        </w:r>
        <w:r>
          <w:rPr>
            <w:webHidden/>
          </w:rPr>
          <w:instrText xml:space="preserve"> PAGEREF _Toc532543707 \h </w:instrText>
        </w:r>
        <w:r>
          <w:rPr>
            <w:webHidden/>
          </w:rPr>
        </w:r>
        <w:r>
          <w:rPr>
            <w:webHidden/>
          </w:rPr>
          <w:fldChar w:fldCharType="separate"/>
        </w:r>
        <w:r>
          <w:rPr>
            <w:webHidden/>
          </w:rPr>
          <w:t>88</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8" w:history="1">
        <w:r w:rsidRPr="008806F7">
          <w:rPr>
            <w:rStyle w:val="Hyperlink"/>
          </w:rPr>
          <w:t>9.1.5.2 Image Web Part</w:t>
        </w:r>
        <w:r>
          <w:rPr>
            <w:webHidden/>
          </w:rPr>
          <w:tab/>
        </w:r>
        <w:r>
          <w:rPr>
            <w:webHidden/>
          </w:rPr>
          <w:fldChar w:fldCharType="begin"/>
        </w:r>
        <w:r>
          <w:rPr>
            <w:webHidden/>
          </w:rPr>
          <w:instrText xml:space="preserve"> PAGEREF _Toc532543708 \h </w:instrText>
        </w:r>
        <w:r>
          <w:rPr>
            <w:webHidden/>
          </w:rPr>
        </w:r>
        <w:r>
          <w:rPr>
            <w:webHidden/>
          </w:rPr>
          <w:fldChar w:fldCharType="separate"/>
        </w:r>
        <w:r>
          <w:rPr>
            <w:webHidden/>
          </w:rPr>
          <w:t>89</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09" w:history="1">
        <w:r w:rsidRPr="008806F7">
          <w:rPr>
            <w:rStyle w:val="Hyperlink"/>
          </w:rPr>
          <w:t>9.1.6. Summary Links (Quick Links)</w:t>
        </w:r>
        <w:r>
          <w:rPr>
            <w:webHidden/>
          </w:rPr>
          <w:tab/>
        </w:r>
        <w:r>
          <w:rPr>
            <w:webHidden/>
          </w:rPr>
          <w:fldChar w:fldCharType="begin"/>
        </w:r>
        <w:r>
          <w:rPr>
            <w:webHidden/>
          </w:rPr>
          <w:instrText xml:space="preserve"> PAGEREF _Toc532543709 \h </w:instrText>
        </w:r>
        <w:r>
          <w:rPr>
            <w:webHidden/>
          </w:rPr>
        </w:r>
        <w:r>
          <w:rPr>
            <w:webHidden/>
          </w:rPr>
          <w:fldChar w:fldCharType="separate"/>
        </w:r>
        <w:r>
          <w:rPr>
            <w:webHidden/>
          </w:rPr>
          <w:t>89</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0" w:history="1">
        <w:r w:rsidRPr="008806F7">
          <w:rPr>
            <w:rStyle w:val="Hyperlink"/>
          </w:rPr>
          <w:t>9.1.7. Content Query Web Part</w:t>
        </w:r>
        <w:r>
          <w:rPr>
            <w:webHidden/>
          </w:rPr>
          <w:tab/>
        </w:r>
        <w:r>
          <w:rPr>
            <w:webHidden/>
          </w:rPr>
          <w:fldChar w:fldCharType="begin"/>
        </w:r>
        <w:r>
          <w:rPr>
            <w:webHidden/>
          </w:rPr>
          <w:instrText xml:space="preserve"> PAGEREF _Toc532543710 \h </w:instrText>
        </w:r>
        <w:r>
          <w:rPr>
            <w:webHidden/>
          </w:rPr>
        </w:r>
        <w:r>
          <w:rPr>
            <w:webHidden/>
          </w:rPr>
          <w:fldChar w:fldCharType="separate"/>
        </w:r>
        <w:r>
          <w:rPr>
            <w:webHidden/>
          </w:rPr>
          <w:t>89</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1" w:history="1">
        <w:r w:rsidRPr="008806F7">
          <w:rPr>
            <w:rStyle w:val="Hyperlink"/>
          </w:rPr>
          <w:t>9.1.7.1 Latest News</w:t>
        </w:r>
        <w:r>
          <w:rPr>
            <w:webHidden/>
          </w:rPr>
          <w:tab/>
        </w:r>
        <w:r>
          <w:rPr>
            <w:webHidden/>
          </w:rPr>
          <w:fldChar w:fldCharType="begin"/>
        </w:r>
        <w:r>
          <w:rPr>
            <w:webHidden/>
          </w:rPr>
          <w:instrText xml:space="preserve"> PAGEREF _Toc532543711 \h </w:instrText>
        </w:r>
        <w:r>
          <w:rPr>
            <w:webHidden/>
          </w:rPr>
        </w:r>
        <w:r>
          <w:rPr>
            <w:webHidden/>
          </w:rPr>
          <w:fldChar w:fldCharType="separate"/>
        </w:r>
        <w:r>
          <w:rPr>
            <w:webHidden/>
          </w:rPr>
          <w:t>90</w:t>
        </w:r>
        <w:r>
          <w:rPr>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712" w:history="1">
        <w:r w:rsidRPr="008806F7">
          <w:rPr>
            <w:rStyle w:val="Hyperlink"/>
            <w:noProof/>
            <w:snapToGrid w:val="0"/>
            <w:w w:val="0"/>
          </w:rPr>
          <w:t>9.2</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Web Parts Created for the ACSA Intranet</w:t>
        </w:r>
        <w:r>
          <w:rPr>
            <w:noProof/>
            <w:webHidden/>
          </w:rPr>
          <w:tab/>
        </w:r>
        <w:r>
          <w:rPr>
            <w:noProof/>
            <w:webHidden/>
          </w:rPr>
          <w:fldChar w:fldCharType="begin"/>
        </w:r>
        <w:r>
          <w:rPr>
            <w:noProof/>
            <w:webHidden/>
          </w:rPr>
          <w:instrText xml:space="preserve"> PAGEREF _Toc532543712 \h </w:instrText>
        </w:r>
        <w:r>
          <w:rPr>
            <w:noProof/>
            <w:webHidden/>
          </w:rPr>
        </w:r>
        <w:r>
          <w:rPr>
            <w:noProof/>
            <w:webHidden/>
          </w:rPr>
          <w:fldChar w:fldCharType="separate"/>
        </w:r>
        <w:r>
          <w:rPr>
            <w:noProof/>
            <w:webHidden/>
          </w:rPr>
          <w:t>92</w:t>
        </w:r>
        <w:r>
          <w:rPr>
            <w:noProof/>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3" w:history="1">
        <w:r w:rsidRPr="008806F7">
          <w:rPr>
            <w:rStyle w:val="Hyperlink"/>
            <w:lang w:val="pt-BR"/>
          </w:rPr>
          <w:t>9.2.1  Mega Menu</w:t>
        </w:r>
        <w:r>
          <w:rPr>
            <w:webHidden/>
          </w:rPr>
          <w:tab/>
        </w:r>
        <w:r>
          <w:rPr>
            <w:webHidden/>
          </w:rPr>
          <w:fldChar w:fldCharType="begin"/>
        </w:r>
        <w:r>
          <w:rPr>
            <w:webHidden/>
          </w:rPr>
          <w:instrText xml:space="preserve"> PAGEREF _Toc532543713 \h </w:instrText>
        </w:r>
        <w:r>
          <w:rPr>
            <w:webHidden/>
          </w:rPr>
        </w:r>
        <w:r>
          <w:rPr>
            <w:webHidden/>
          </w:rPr>
          <w:fldChar w:fldCharType="separate"/>
        </w:r>
        <w:r>
          <w:rPr>
            <w:webHidden/>
          </w:rPr>
          <w:t>92</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4" w:history="1">
        <w:r w:rsidRPr="008806F7">
          <w:rPr>
            <w:rStyle w:val="Hyperlink"/>
          </w:rPr>
          <w:t>9.2.2 Footer Links</w:t>
        </w:r>
        <w:r>
          <w:rPr>
            <w:webHidden/>
          </w:rPr>
          <w:tab/>
        </w:r>
        <w:r>
          <w:rPr>
            <w:webHidden/>
          </w:rPr>
          <w:fldChar w:fldCharType="begin"/>
        </w:r>
        <w:r>
          <w:rPr>
            <w:webHidden/>
          </w:rPr>
          <w:instrText xml:space="preserve"> PAGEREF _Toc532543714 \h </w:instrText>
        </w:r>
        <w:r>
          <w:rPr>
            <w:webHidden/>
          </w:rPr>
        </w:r>
        <w:r>
          <w:rPr>
            <w:webHidden/>
          </w:rPr>
          <w:fldChar w:fldCharType="separate"/>
        </w:r>
        <w:r>
          <w:rPr>
            <w:webHidden/>
          </w:rPr>
          <w:t>93</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5" w:history="1">
        <w:r w:rsidRPr="008806F7">
          <w:rPr>
            <w:rStyle w:val="Hyperlink"/>
          </w:rPr>
          <w:t>9.2.3 Event Calendar</w:t>
        </w:r>
        <w:r>
          <w:rPr>
            <w:webHidden/>
          </w:rPr>
          <w:tab/>
        </w:r>
        <w:r>
          <w:rPr>
            <w:webHidden/>
          </w:rPr>
          <w:fldChar w:fldCharType="begin"/>
        </w:r>
        <w:r>
          <w:rPr>
            <w:webHidden/>
          </w:rPr>
          <w:instrText xml:space="preserve"> PAGEREF _Toc532543715 \h </w:instrText>
        </w:r>
        <w:r>
          <w:rPr>
            <w:webHidden/>
          </w:rPr>
        </w:r>
        <w:r>
          <w:rPr>
            <w:webHidden/>
          </w:rPr>
          <w:fldChar w:fldCharType="separate"/>
        </w:r>
        <w:r>
          <w:rPr>
            <w:webHidden/>
          </w:rPr>
          <w:t>93</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6" w:history="1">
        <w:r w:rsidRPr="008806F7">
          <w:rPr>
            <w:rStyle w:val="Hyperlink"/>
          </w:rPr>
          <w:t>9.2.4 Image Rotator</w:t>
        </w:r>
        <w:r>
          <w:rPr>
            <w:webHidden/>
          </w:rPr>
          <w:tab/>
        </w:r>
        <w:r>
          <w:rPr>
            <w:webHidden/>
          </w:rPr>
          <w:fldChar w:fldCharType="begin"/>
        </w:r>
        <w:r>
          <w:rPr>
            <w:webHidden/>
          </w:rPr>
          <w:instrText xml:space="preserve"> PAGEREF _Toc532543716 \h </w:instrText>
        </w:r>
        <w:r>
          <w:rPr>
            <w:webHidden/>
          </w:rPr>
        </w:r>
        <w:r>
          <w:rPr>
            <w:webHidden/>
          </w:rPr>
          <w:fldChar w:fldCharType="separate"/>
        </w:r>
        <w:r>
          <w:rPr>
            <w:webHidden/>
          </w:rPr>
          <w:t>94</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7" w:history="1">
        <w:r w:rsidRPr="008806F7">
          <w:rPr>
            <w:rStyle w:val="Hyperlink"/>
          </w:rPr>
          <w:t>9.2.5. Important Message</w:t>
        </w:r>
        <w:r>
          <w:rPr>
            <w:webHidden/>
          </w:rPr>
          <w:tab/>
        </w:r>
        <w:r>
          <w:rPr>
            <w:webHidden/>
          </w:rPr>
          <w:fldChar w:fldCharType="begin"/>
        </w:r>
        <w:r>
          <w:rPr>
            <w:webHidden/>
          </w:rPr>
          <w:instrText xml:space="preserve"> PAGEREF _Toc532543717 \h </w:instrText>
        </w:r>
        <w:r>
          <w:rPr>
            <w:webHidden/>
          </w:rPr>
        </w:r>
        <w:r>
          <w:rPr>
            <w:webHidden/>
          </w:rPr>
          <w:fldChar w:fldCharType="separate"/>
        </w:r>
        <w:r>
          <w:rPr>
            <w:webHidden/>
          </w:rPr>
          <w:t>94</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8" w:history="1">
        <w:r w:rsidRPr="008806F7">
          <w:rPr>
            <w:rStyle w:val="Hyperlink"/>
          </w:rPr>
          <w:t>9.2.6. Announcements Scroller</w:t>
        </w:r>
        <w:r>
          <w:rPr>
            <w:webHidden/>
          </w:rPr>
          <w:tab/>
        </w:r>
        <w:r>
          <w:rPr>
            <w:webHidden/>
          </w:rPr>
          <w:fldChar w:fldCharType="begin"/>
        </w:r>
        <w:r>
          <w:rPr>
            <w:webHidden/>
          </w:rPr>
          <w:instrText xml:space="preserve"> PAGEREF _Toc532543718 \h </w:instrText>
        </w:r>
        <w:r>
          <w:rPr>
            <w:webHidden/>
          </w:rPr>
        </w:r>
        <w:r>
          <w:rPr>
            <w:webHidden/>
          </w:rPr>
          <w:fldChar w:fldCharType="separate"/>
        </w:r>
        <w:r>
          <w:rPr>
            <w:webHidden/>
          </w:rPr>
          <w:t>95</w:t>
        </w:r>
        <w:r>
          <w:rPr>
            <w:webHidden/>
          </w:rPr>
          <w:fldChar w:fldCharType="end"/>
        </w:r>
      </w:hyperlink>
    </w:p>
    <w:p w:rsidR="00DD0B8C" w:rsidRDefault="00DD0B8C" w:rsidP="00DD0B8C">
      <w:pPr>
        <w:pStyle w:val="TOC3"/>
        <w:rPr>
          <w:rFonts w:asciiTheme="minorHAnsi" w:eastAsiaTheme="minorEastAsia" w:hAnsiTheme="minorHAnsi" w:cstheme="minorBidi"/>
          <w:bCs w:val="0"/>
          <w:i w:val="0"/>
          <w:iCs w:val="0"/>
          <w:sz w:val="22"/>
          <w:lang w:val="en-ZA" w:eastAsia="en-ZA"/>
        </w:rPr>
      </w:pPr>
      <w:hyperlink w:anchor="_Toc532543719" w:history="1">
        <w:r w:rsidRPr="008806F7">
          <w:rPr>
            <w:rStyle w:val="Hyperlink"/>
          </w:rPr>
          <w:t>9.2.7. Most Visited Sites</w:t>
        </w:r>
        <w:r>
          <w:rPr>
            <w:webHidden/>
          </w:rPr>
          <w:tab/>
        </w:r>
        <w:r>
          <w:rPr>
            <w:webHidden/>
          </w:rPr>
          <w:fldChar w:fldCharType="begin"/>
        </w:r>
        <w:r>
          <w:rPr>
            <w:webHidden/>
          </w:rPr>
          <w:instrText xml:space="preserve"> PAGEREF _Toc532543719 \h </w:instrText>
        </w:r>
        <w:r>
          <w:rPr>
            <w:webHidden/>
          </w:rPr>
        </w:r>
        <w:r>
          <w:rPr>
            <w:webHidden/>
          </w:rPr>
          <w:fldChar w:fldCharType="separate"/>
        </w:r>
        <w:r>
          <w:rPr>
            <w:webHidden/>
          </w:rPr>
          <w:t>96</w:t>
        </w:r>
        <w:r>
          <w:rPr>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720" w:history="1">
        <w:r w:rsidRPr="008806F7">
          <w:rPr>
            <w:rStyle w:val="Hyperlink"/>
            <w:noProof/>
            <w:snapToGrid w:val="0"/>
            <w:w w:val="0"/>
          </w:rPr>
          <w:t>9.3</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Search</w:t>
        </w:r>
        <w:r>
          <w:rPr>
            <w:noProof/>
            <w:webHidden/>
          </w:rPr>
          <w:tab/>
        </w:r>
        <w:r>
          <w:rPr>
            <w:noProof/>
            <w:webHidden/>
          </w:rPr>
          <w:fldChar w:fldCharType="begin"/>
        </w:r>
        <w:r>
          <w:rPr>
            <w:noProof/>
            <w:webHidden/>
          </w:rPr>
          <w:instrText xml:space="preserve"> PAGEREF _Toc532543720 \h </w:instrText>
        </w:r>
        <w:r>
          <w:rPr>
            <w:noProof/>
            <w:webHidden/>
          </w:rPr>
        </w:r>
        <w:r>
          <w:rPr>
            <w:noProof/>
            <w:webHidden/>
          </w:rPr>
          <w:fldChar w:fldCharType="separate"/>
        </w:r>
        <w:r>
          <w:rPr>
            <w:noProof/>
            <w:webHidden/>
          </w:rPr>
          <w:t>97</w:t>
        </w:r>
        <w:r>
          <w:rPr>
            <w:noProof/>
            <w:webHidden/>
          </w:rPr>
          <w:fldChar w:fldCharType="end"/>
        </w:r>
      </w:hyperlink>
    </w:p>
    <w:p w:rsidR="00DD0B8C" w:rsidRDefault="00DD0B8C" w:rsidP="00DD0B8C">
      <w:pPr>
        <w:pStyle w:val="TOC1"/>
        <w:tabs>
          <w:tab w:val="left" w:pos="480"/>
          <w:tab w:val="right" w:leader="dot" w:pos="9016"/>
        </w:tabs>
        <w:rPr>
          <w:rFonts w:asciiTheme="minorHAnsi" w:eastAsiaTheme="minorEastAsia" w:hAnsiTheme="minorHAnsi" w:cstheme="minorBidi"/>
          <w:b w:val="0"/>
          <w:bCs w:val="0"/>
          <w:smallCaps w:val="0"/>
          <w:noProof/>
          <w:szCs w:val="22"/>
          <w:lang w:val="en-ZA" w:eastAsia="en-ZA"/>
        </w:rPr>
      </w:pPr>
      <w:hyperlink w:anchor="_Toc532543721" w:history="1">
        <w:r w:rsidRPr="008806F7">
          <w:rPr>
            <w:rStyle w:val="Hyperlink"/>
            <w:noProof/>
          </w:rPr>
          <w:t>10.</w:t>
        </w:r>
        <w:r>
          <w:rPr>
            <w:rFonts w:asciiTheme="minorHAnsi" w:eastAsiaTheme="minorEastAsia" w:hAnsiTheme="minorHAnsi" w:cstheme="minorBidi"/>
            <w:b w:val="0"/>
            <w:bCs w:val="0"/>
            <w:smallCaps w:val="0"/>
            <w:noProof/>
            <w:szCs w:val="22"/>
            <w:lang w:val="en-ZA" w:eastAsia="en-ZA"/>
          </w:rPr>
          <w:tab/>
        </w:r>
        <w:r w:rsidRPr="008806F7">
          <w:rPr>
            <w:rStyle w:val="Hyperlink"/>
            <w:noProof/>
          </w:rPr>
          <w:t>ANNEXURE</w:t>
        </w:r>
        <w:r>
          <w:rPr>
            <w:noProof/>
            <w:webHidden/>
          </w:rPr>
          <w:tab/>
        </w:r>
        <w:r>
          <w:rPr>
            <w:noProof/>
            <w:webHidden/>
          </w:rPr>
          <w:fldChar w:fldCharType="begin"/>
        </w:r>
        <w:r>
          <w:rPr>
            <w:noProof/>
            <w:webHidden/>
          </w:rPr>
          <w:instrText xml:space="preserve"> PAGEREF _Toc532543721 \h </w:instrText>
        </w:r>
        <w:r>
          <w:rPr>
            <w:noProof/>
            <w:webHidden/>
          </w:rPr>
        </w:r>
        <w:r>
          <w:rPr>
            <w:noProof/>
            <w:webHidden/>
          </w:rPr>
          <w:fldChar w:fldCharType="separate"/>
        </w:r>
        <w:r>
          <w:rPr>
            <w:noProof/>
            <w:webHidden/>
          </w:rPr>
          <w:t>99</w:t>
        </w:r>
        <w:r>
          <w:rPr>
            <w:noProof/>
            <w:webHidden/>
          </w:rPr>
          <w:fldChar w:fldCharType="end"/>
        </w:r>
      </w:hyperlink>
    </w:p>
    <w:p w:rsidR="00DD0B8C" w:rsidRDefault="00DD0B8C" w:rsidP="00DD0B8C">
      <w:pPr>
        <w:pStyle w:val="TOC2"/>
        <w:tabs>
          <w:tab w:val="left" w:pos="851"/>
          <w:tab w:val="right" w:leader="dot" w:pos="9016"/>
        </w:tabs>
        <w:rPr>
          <w:rFonts w:asciiTheme="minorHAnsi" w:eastAsiaTheme="minorEastAsia" w:hAnsiTheme="minorHAnsi" w:cstheme="minorBidi"/>
          <w:smallCaps w:val="0"/>
          <w:noProof/>
          <w:sz w:val="22"/>
          <w:szCs w:val="22"/>
          <w:lang w:val="en-ZA" w:eastAsia="en-ZA"/>
        </w:rPr>
      </w:pPr>
      <w:hyperlink w:anchor="_Toc532543722" w:history="1">
        <w:r w:rsidRPr="008806F7">
          <w:rPr>
            <w:rStyle w:val="Hyperlink"/>
            <w:noProof/>
            <w:snapToGrid w:val="0"/>
            <w:w w:val="0"/>
          </w:rPr>
          <w:t>10.1</w:t>
        </w:r>
        <w:r>
          <w:rPr>
            <w:rFonts w:asciiTheme="minorHAnsi" w:eastAsiaTheme="minorEastAsia" w:hAnsiTheme="minorHAnsi" w:cstheme="minorBidi"/>
            <w:smallCaps w:val="0"/>
            <w:noProof/>
            <w:sz w:val="22"/>
            <w:szCs w:val="22"/>
            <w:lang w:val="en-ZA" w:eastAsia="en-ZA"/>
          </w:rPr>
          <w:tab/>
        </w:r>
        <w:r w:rsidRPr="008806F7">
          <w:rPr>
            <w:rStyle w:val="Hyperlink"/>
            <w:rFonts w:cs="Arial"/>
            <w:noProof/>
          </w:rPr>
          <w:t>Menu Structure</w:t>
        </w:r>
        <w:r>
          <w:rPr>
            <w:noProof/>
            <w:webHidden/>
          </w:rPr>
          <w:tab/>
        </w:r>
        <w:r>
          <w:rPr>
            <w:noProof/>
            <w:webHidden/>
          </w:rPr>
          <w:fldChar w:fldCharType="begin"/>
        </w:r>
        <w:r>
          <w:rPr>
            <w:noProof/>
            <w:webHidden/>
          </w:rPr>
          <w:instrText xml:space="preserve"> PAGEREF _Toc532543722 \h </w:instrText>
        </w:r>
        <w:r>
          <w:rPr>
            <w:noProof/>
            <w:webHidden/>
          </w:rPr>
        </w:r>
        <w:r>
          <w:rPr>
            <w:noProof/>
            <w:webHidden/>
          </w:rPr>
          <w:fldChar w:fldCharType="separate"/>
        </w:r>
        <w:r>
          <w:rPr>
            <w:noProof/>
            <w:webHidden/>
          </w:rPr>
          <w:t>99</w:t>
        </w:r>
        <w:r>
          <w:rPr>
            <w:noProof/>
            <w:webHidden/>
          </w:rPr>
          <w:fldChar w:fldCharType="end"/>
        </w:r>
      </w:hyperlink>
    </w:p>
    <w:p w:rsidR="00DD0B8C" w:rsidRDefault="00DD0B8C" w:rsidP="00DD0B8C">
      <w:r>
        <w:fldChar w:fldCharType="end"/>
      </w: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tabs>
          <w:tab w:val="left" w:pos="3150"/>
        </w:tabs>
      </w:pPr>
    </w:p>
    <w:p w:rsidR="00DD0B8C" w:rsidRDefault="00DD0B8C" w:rsidP="00DD0B8C">
      <w:pPr>
        <w:contextualSpacing w:val="0"/>
        <w:jc w:val="left"/>
      </w:pPr>
      <w:r>
        <w:br w:type="page"/>
      </w:r>
    </w:p>
    <w:p w:rsidR="00DD0B8C" w:rsidRDefault="00DD0B8C" w:rsidP="00DD0B8C">
      <w:pPr>
        <w:pStyle w:val="Heading1"/>
      </w:pPr>
      <w:bookmarkStart w:id="17" w:name="_Toc532543659"/>
      <w:bookmarkStart w:id="18" w:name="_Toc55385093"/>
      <w:bookmarkStart w:id="19" w:name="_Toc50539177"/>
      <w:bookmarkStart w:id="20" w:name="_Toc51749734"/>
      <w:r w:rsidRPr="008F0402">
        <w:rPr>
          <w:rFonts w:ascii="Arial" w:hAnsi="Arial" w:cs="Arial"/>
        </w:rPr>
        <w:lastRenderedPageBreak/>
        <w:t>INTRODUCTION</w:t>
      </w:r>
      <w:bookmarkEnd w:id="17"/>
      <w:r>
        <w:t xml:space="preserve"> </w:t>
      </w:r>
    </w:p>
    <w:p w:rsidR="00DD0B8C" w:rsidRPr="008F0402" w:rsidRDefault="00DD0B8C" w:rsidP="00DD0B8C">
      <w:pPr>
        <w:pStyle w:val="Heading2"/>
        <w:jc w:val="left"/>
        <w:rPr>
          <w:rFonts w:ascii="Arial" w:hAnsi="Arial" w:cs="Arial"/>
          <w:sz w:val="24"/>
          <w:szCs w:val="24"/>
        </w:rPr>
      </w:pPr>
      <w:bookmarkStart w:id="21" w:name="_Toc532543660"/>
      <w:r w:rsidRPr="008F0402">
        <w:rPr>
          <w:rFonts w:ascii="Arial" w:hAnsi="Arial" w:cs="Arial"/>
          <w:sz w:val="24"/>
          <w:szCs w:val="24"/>
        </w:rPr>
        <w:t>Background</w:t>
      </w:r>
      <w:bookmarkEnd w:id="21"/>
      <w:r w:rsidRPr="008F0402">
        <w:rPr>
          <w:rFonts w:ascii="Arial" w:hAnsi="Arial" w:cs="Arial"/>
          <w:sz w:val="24"/>
          <w:szCs w:val="24"/>
        </w:rPr>
        <w:t xml:space="preserve"> </w:t>
      </w:r>
    </w:p>
    <w:p w:rsidR="00DD0B8C" w:rsidRPr="00C55F0A" w:rsidRDefault="00DD0B8C" w:rsidP="00DD0B8C">
      <w:pPr>
        <w:rPr>
          <w:rFonts w:ascii="Arial" w:hAnsi="Arial" w:cs="Arial"/>
          <w:szCs w:val="22"/>
        </w:rPr>
      </w:pPr>
      <w:r w:rsidRPr="00C55F0A">
        <w:rPr>
          <w:rFonts w:ascii="Arial" w:hAnsi="Arial" w:cs="Arial"/>
          <w:szCs w:val="22"/>
        </w:rPr>
        <w:t>ACSA has embarked on a project to revamp the current intranet look and feel with the intent to support the company’s strategy of digitization of processes and, to sustain the adoption and use of the intranet</w:t>
      </w:r>
      <w:r>
        <w:rPr>
          <w:rFonts w:ascii="Arial" w:hAnsi="Arial" w:cs="Arial"/>
          <w:szCs w:val="22"/>
        </w:rPr>
        <w:t>.</w:t>
      </w:r>
    </w:p>
    <w:p w:rsidR="00DD0B8C" w:rsidRPr="00C55F0A" w:rsidRDefault="00DD0B8C" w:rsidP="00DD0B8C">
      <w:pPr>
        <w:rPr>
          <w:rFonts w:ascii="Arial" w:hAnsi="Arial" w:cs="Arial"/>
          <w:szCs w:val="22"/>
        </w:rPr>
      </w:pPr>
    </w:p>
    <w:p w:rsidR="00DD0B8C" w:rsidRDefault="00DD0B8C" w:rsidP="00DD0B8C">
      <w:pPr>
        <w:spacing w:after="241" w:line="276" w:lineRule="auto"/>
        <w:ind w:left="-5" w:right="14"/>
        <w:rPr>
          <w:rFonts w:ascii="Arial" w:hAnsi="Arial" w:cs="Arial"/>
          <w:szCs w:val="22"/>
        </w:rPr>
      </w:pPr>
      <w:r w:rsidRPr="00C55F0A">
        <w:rPr>
          <w:rFonts w:ascii="Arial" w:hAnsi="Arial" w:cs="Arial"/>
          <w:szCs w:val="22"/>
        </w:rPr>
        <w:t xml:space="preserve">The Intranet Stream will deliver the functionality as defined in this Functional Specification document. At a high level, this functionality includes all the content structures (fields, content types, lists and libraries) that are required for the Intranet structure, and the web parts to be used on the Intranet. </w:t>
      </w:r>
    </w:p>
    <w:p w:rsidR="00DD0B8C" w:rsidRPr="00C55F0A" w:rsidRDefault="00DD0B8C" w:rsidP="00DD0B8C">
      <w:pPr>
        <w:spacing w:after="241" w:line="276" w:lineRule="auto"/>
        <w:ind w:left="-5" w:right="14"/>
        <w:rPr>
          <w:rFonts w:ascii="Arial" w:hAnsi="Arial" w:cs="Arial"/>
          <w:szCs w:val="22"/>
        </w:rPr>
      </w:pPr>
    </w:p>
    <w:p w:rsidR="00DD0B8C" w:rsidRDefault="00DD0B8C" w:rsidP="00DD0B8C">
      <w:pPr>
        <w:spacing w:after="238" w:line="276" w:lineRule="auto"/>
        <w:ind w:left="-5" w:right="14"/>
        <w:rPr>
          <w:rFonts w:ascii="Arial" w:hAnsi="Arial" w:cs="Arial"/>
          <w:szCs w:val="22"/>
        </w:rPr>
      </w:pPr>
      <w:r w:rsidRPr="00C55F0A">
        <w:rPr>
          <w:rFonts w:ascii="Arial" w:hAnsi="Arial" w:cs="Arial"/>
          <w:szCs w:val="22"/>
        </w:rPr>
        <w:t xml:space="preserve">In addition, web parts that are not part of the standard SharePoint web part collection that are required by the solution (as defined in this document) will need to be developed and are thus described in this document. </w:t>
      </w:r>
    </w:p>
    <w:p w:rsidR="00DD0B8C" w:rsidRPr="00C55F0A" w:rsidRDefault="00DD0B8C" w:rsidP="00DD0B8C">
      <w:pPr>
        <w:spacing w:after="238" w:line="276" w:lineRule="auto"/>
        <w:ind w:left="-5" w:right="14"/>
        <w:rPr>
          <w:rFonts w:ascii="Arial" w:hAnsi="Arial" w:cs="Arial"/>
          <w:szCs w:val="22"/>
        </w:rPr>
      </w:pPr>
    </w:p>
    <w:p w:rsidR="00DD0B8C" w:rsidRDefault="00DD0B8C" w:rsidP="00DD0B8C">
      <w:pPr>
        <w:spacing w:after="240" w:line="276" w:lineRule="auto"/>
        <w:ind w:left="-5" w:right="14"/>
        <w:rPr>
          <w:rFonts w:ascii="Arial" w:hAnsi="Arial" w:cs="Arial"/>
          <w:szCs w:val="22"/>
        </w:rPr>
      </w:pPr>
      <w:r w:rsidRPr="00C55F0A">
        <w:rPr>
          <w:rFonts w:ascii="Arial" w:hAnsi="Arial" w:cs="Arial"/>
          <w:szCs w:val="22"/>
        </w:rPr>
        <w:t xml:space="preserve">Six site definitions will be created to allow complex, search centre, department and document centre sites to be easily created through a standardised template. </w:t>
      </w:r>
    </w:p>
    <w:p w:rsidR="00DD0B8C" w:rsidRPr="00C55F0A" w:rsidRDefault="00DD0B8C" w:rsidP="00DD0B8C">
      <w:pPr>
        <w:spacing w:after="240" w:line="276" w:lineRule="auto"/>
        <w:ind w:left="-5" w:right="14"/>
        <w:rPr>
          <w:rFonts w:ascii="Arial" w:hAnsi="Arial" w:cs="Arial"/>
          <w:szCs w:val="22"/>
        </w:rPr>
      </w:pPr>
    </w:p>
    <w:p w:rsidR="00DD0B8C" w:rsidRPr="00C55F0A" w:rsidRDefault="00DD0B8C" w:rsidP="00DD0B8C">
      <w:pPr>
        <w:spacing w:line="276" w:lineRule="auto"/>
        <w:rPr>
          <w:rFonts w:ascii="Arial" w:hAnsi="Arial" w:cs="Arial"/>
          <w:szCs w:val="22"/>
        </w:rPr>
      </w:pPr>
      <w:r w:rsidRPr="00C55F0A">
        <w:rPr>
          <w:rFonts w:ascii="Arial" w:hAnsi="Arial" w:cs="Arial"/>
          <w:szCs w:val="22"/>
        </w:rPr>
        <w:t>Finally, the styling as approved by ACSA will be implemented and applied to all sites within the ACSA Intranet by means of a SharePoint feature.</w:t>
      </w:r>
    </w:p>
    <w:p w:rsidR="00DD0B8C" w:rsidRPr="007808F2" w:rsidRDefault="00DD0B8C" w:rsidP="00DD0B8C">
      <w:pPr>
        <w:pStyle w:val="Heading2"/>
        <w:rPr>
          <w:rFonts w:ascii="Arial" w:hAnsi="Arial" w:cs="Arial"/>
          <w:sz w:val="24"/>
          <w:szCs w:val="24"/>
        </w:rPr>
      </w:pPr>
      <w:bookmarkStart w:id="22" w:name="_Toc532543661"/>
      <w:r w:rsidRPr="007808F2">
        <w:rPr>
          <w:rFonts w:ascii="Arial" w:hAnsi="Arial" w:cs="Arial"/>
          <w:sz w:val="24"/>
          <w:szCs w:val="24"/>
        </w:rPr>
        <w:t>Problem Statement</w:t>
      </w:r>
      <w:bookmarkEnd w:id="22"/>
    </w:p>
    <w:p w:rsidR="00DD0B8C" w:rsidRPr="00C55F0A" w:rsidRDefault="00DD0B8C" w:rsidP="00DD0B8C">
      <w:pPr>
        <w:rPr>
          <w:rFonts w:ascii="Arial" w:hAnsi="Arial" w:cs="Arial"/>
          <w:szCs w:val="22"/>
        </w:rPr>
      </w:pPr>
      <w:r w:rsidRPr="00C55F0A">
        <w:rPr>
          <w:rFonts w:ascii="Arial" w:hAnsi="Arial" w:cs="Arial"/>
          <w:szCs w:val="22"/>
        </w:rPr>
        <w:t xml:space="preserve">The current ACSA intranet is designed using legacy technology. The intranet is contained within a proprietary content management system that has limited functionality and is not aligned to ACSA IT Application standards. The proprietary software limits ACSA’s ability to implement best practise with regards to current content management. </w:t>
      </w:r>
    </w:p>
    <w:p w:rsidR="00DD0B8C" w:rsidRPr="00C55F0A" w:rsidRDefault="00DD0B8C" w:rsidP="00DD0B8C">
      <w:pPr>
        <w:rPr>
          <w:rFonts w:ascii="Arial" w:hAnsi="Arial" w:cs="Arial"/>
          <w:szCs w:val="22"/>
        </w:rPr>
      </w:pPr>
    </w:p>
    <w:p w:rsidR="00DD0B8C" w:rsidRPr="00C55F0A" w:rsidRDefault="00DD0B8C" w:rsidP="00DD0B8C">
      <w:pPr>
        <w:rPr>
          <w:rFonts w:ascii="Arial" w:hAnsi="Arial" w:cs="Arial"/>
          <w:szCs w:val="22"/>
        </w:rPr>
      </w:pPr>
      <w:r w:rsidRPr="00C55F0A">
        <w:rPr>
          <w:rFonts w:ascii="Arial" w:hAnsi="Arial" w:cs="Arial"/>
          <w:szCs w:val="22"/>
        </w:rPr>
        <w:t xml:space="preserve">As a result, ACSA intends to use its existing technology investment, SharePoint to fulfil this requirement.  Within the ACSA environment, there are several cross functional processes that are currently manual, which require automation and for which a large technological investment, or entire application is not feasible for consideration at this stage. The SharePoint technology will allow for the development of these smaller scaled application modules, without the need to make costly technological investments. </w:t>
      </w:r>
    </w:p>
    <w:p w:rsidR="00DD0B8C" w:rsidRPr="00C55F0A" w:rsidRDefault="00DD0B8C" w:rsidP="00DD0B8C">
      <w:pPr>
        <w:rPr>
          <w:rFonts w:ascii="Arial" w:hAnsi="Arial" w:cs="Arial"/>
          <w:szCs w:val="22"/>
        </w:rPr>
      </w:pPr>
    </w:p>
    <w:p w:rsidR="00DD0B8C" w:rsidRPr="00C55F0A" w:rsidRDefault="00DD0B8C" w:rsidP="00DD0B8C">
      <w:pPr>
        <w:jc w:val="left"/>
        <w:rPr>
          <w:rFonts w:ascii="Arial" w:hAnsi="Arial" w:cs="Arial"/>
          <w:szCs w:val="22"/>
        </w:rPr>
      </w:pPr>
    </w:p>
    <w:p w:rsidR="00DD0B8C" w:rsidRPr="007808F2" w:rsidRDefault="00DD0B8C" w:rsidP="00DD0B8C">
      <w:pPr>
        <w:pStyle w:val="Heading1"/>
        <w:rPr>
          <w:rFonts w:ascii="Arial" w:hAnsi="Arial" w:cs="Arial"/>
          <w:szCs w:val="28"/>
        </w:rPr>
      </w:pPr>
      <w:bookmarkStart w:id="23" w:name="_Toc532543662"/>
      <w:r w:rsidRPr="007808F2">
        <w:rPr>
          <w:rFonts w:ascii="Arial" w:hAnsi="Arial" w:cs="Arial"/>
          <w:szCs w:val="28"/>
        </w:rPr>
        <w:t>PURPOSE OF THE FUNCTIONAL REQUIREMENTS SPECIFICATION</w:t>
      </w:r>
      <w:bookmarkEnd w:id="23"/>
    </w:p>
    <w:p w:rsidR="00DD0B8C" w:rsidRPr="00C55F0A" w:rsidRDefault="00DD0B8C" w:rsidP="00DD0B8C">
      <w:pPr>
        <w:rPr>
          <w:rFonts w:ascii="Arial" w:hAnsi="Arial" w:cs="Arial"/>
          <w:szCs w:val="22"/>
        </w:rPr>
      </w:pPr>
      <w:r w:rsidRPr="00C55F0A">
        <w:rPr>
          <w:rFonts w:ascii="Arial" w:hAnsi="Arial" w:cs="Arial"/>
          <w:szCs w:val="22"/>
        </w:rPr>
        <w:t>The purpose of this document is to outline the solution design and functionality that will be configured and developed for the ACSA SharePoint 2013 Intranet site.</w:t>
      </w:r>
      <w:r w:rsidRPr="00C55F0A">
        <w:rPr>
          <w:rFonts w:ascii="Arial" w:hAnsi="Arial" w:cs="Arial"/>
          <w:color w:val="000000"/>
          <w:szCs w:val="22"/>
        </w:rPr>
        <w:t xml:space="preserve"> </w:t>
      </w:r>
    </w:p>
    <w:p w:rsidR="00DD0B8C" w:rsidRDefault="00DD0B8C" w:rsidP="00DD0B8C">
      <w:pPr>
        <w:jc w:val="left"/>
        <w:rPr>
          <w:rFonts w:ascii="Arial" w:hAnsi="Arial" w:cs="Arial"/>
          <w:szCs w:val="22"/>
        </w:rPr>
      </w:pPr>
      <w:r w:rsidRPr="00C55F0A">
        <w:rPr>
          <w:rFonts w:ascii="Arial" w:hAnsi="Arial" w:cs="Arial"/>
          <w:szCs w:val="22"/>
        </w:rPr>
        <w:t>The objective of this document is:</w:t>
      </w:r>
    </w:p>
    <w:p w:rsidR="00DD0B8C" w:rsidRPr="00C55F0A" w:rsidRDefault="00DD0B8C" w:rsidP="00DD0B8C">
      <w:pPr>
        <w:jc w:val="left"/>
        <w:rPr>
          <w:rFonts w:ascii="Arial" w:hAnsi="Arial" w:cs="Arial"/>
          <w:szCs w:val="22"/>
        </w:rPr>
      </w:pPr>
    </w:p>
    <w:p w:rsidR="00DD0B8C" w:rsidRPr="00C55F0A" w:rsidRDefault="00DD0B8C" w:rsidP="00DD0B8C">
      <w:pPr>
        <w:pStyle w:val="ListParagraph"/>
        <w:numPr>
          <w:ilvl w:val="0"/>
          <w:numId w:val="25"/>
        </w:numPr>
        <w:rPr>
          <w:rFonts w:ascii="Arial" w:eastAsia="Times New Roman" w:hAnsi="Arial" w:cs="Arial"/>
        </w:rPr>
      </w:pPr>
      <w:r>
        <w:rPr>
          <w:rFonts w:ascii="Arial" w:eastAsia="Times New Roman" w:hAnsi="Arial" w:cs="Arial"/>
        </w:rPr>
        <w:t>To g</w:t>
      </w:r>
      <w:r w:rsidRPr="00C55F0A">
        <w:rPr>
          <w:rFonts w:ascii="Arial" w:eastAsia="Times New Roman" w:hAnsi="Arial" w:cs="Arial"/>
        </w:rPr>
        <w:t>uide the system developers on what to build.</w:t>
      </w:r>
    </w:p>
    <w:p w:rsidR="00DD0B8C" w:rsidRPr="00C55F0A" w:rsidRDefault="00DD0B8C" w:rsidP="00DD0B8C">
      <w:pPr>
        <w:pStyle w:val="ListParagraph"/>
        <w:numPr>
          <w:ilvl w:val="0"/>
          <w:numId w:val="25"/>
        </w:numPr>
        <w:rPr>
          <w:rFonts w:ascii="Arial" w:eastAsia="Times New Roman" w:hAnsi="Arial" w:cs="Arial"/>
        </w:rPr>
      </w:pPr>
      <w:r w:rsidRPr="00C55F0A">
        <w:rPr>
          <w:rFonts w:ascii="Arial" w:eastAsia="Times New Roman" w:hAnsi="Arial" w:cs="Arial"/>
        </w:rPr>
        <w:t xml:space="preserve">To let </w:t>
      </w:r>
      <w:r>
        <w:rPr>
          <w:rFonts w:ascii="Arial" w:eastAsia="Times New Roman" w:hAnsi="Arial" w:cs="Arial"/>
        </w:rPr>
        <w:t>s</w:t>
      </w:r>
      <w:r w:rsidRPr="00C55F0A">
        <w:rPr>
          <w:rFonts w:ascii="Arial" w:eastAsia="Times New Roman" w:hAnsi="Arial" w:cs="Arial"/>
        </w:rPr>
        <w:t>takeholders know what they are getting.</w:t>
      </w:r>
    </w:p>
    <w:p w:rsidR="00DD0B8C" w:rsidRPr="00C55F0A" w:rsidRDefault="00DD0B8C" w:rsidP="00DD0B8C">
      <w:pPr>
        <w:rPr>
          <w:rFonts w:ascii="Arial" w:hAnsi="Arial" w:cs="Arial"/>
          <w:szCs w:val="22"/>
        </w:rPr>
      </w:pPr>
    </w:p>
    <w:p w:rsidR="00DD0B8C" w:rsidRPr="007808F2" w:rsidRDefault="00DD0B8C" w:rsidP="00DD0B8C">
      <w:pPr>
        <w:pStyle w:val="Heading2"/>
        <w:keepLines/>
        <w:tabs>
          <w:tab w:val="clear" w:pos="576"/>
        </w:tabs>
        <w:spacing w:line="276" w:lineRule="auto"/>
        <w:contextualSpacing w:val="0"/>
        <w:jc w:val="left"/>
        <w:rPr>
          <w:rFonts w:ascii="Arial" w:hAnsi="Arial" w:cs="Arial"/>
          <w:sz w:val="24"/>
          <w:szCs w:val="24"/>
        </w:rPr>
      </w:pPr>
      <w:bookmarkStart w:id="24" w:name="_Toc444685973"/>
      <w:bookmarkStart w:id="25" w:name="_Toc532543663"/>
      <w:r w:rsidRPr="007808F2">
        <w:rPr>
          <w:rFonts w:ascii="Arial" w:hAnsi="Arial" w:cs="Arial"/>
          <w:sz w:val="24"/>
          <w:szCs w:val="24"/>
        </w:rPr>
        <w:lastRenderedPageBreak/>
        <w:t>Project Scope</w:t>
      </w:r>
      <w:bookmarkEnd w:id="24"/>
      <w:bookmarkEnd w:id="25"/>
    </w:p>
    <w:p w:rsidR="00DD0B8C" w:rsidRPr="00C55F0A" w:rsidRDefault="00DD0B8C" w:rsidP="00DD0B8C">
      <w:pPr>
        <w:pStyle w:val="Heading3"/>
        <w:framePr w:wrap="around"/>
      </w:pPr>
      <w:bookmarkStart w:id="26" w:name="_Toc488657025"/>
      <w:bookmarkStart w:id="27" w:name="_Toc532543664"/>
      <w:r>
        <w:t>2</w:t>
      </w:r>
      <w:r w:rsidRPr="00C55F0A">
        <w:t>.1.1 In Scope Functionality</w:t>
      </w:r>
      <w:bookmarkEnd w:id="26"/>
      <w:bookmarkEnd w:id="27"/>
    </w:p>
    <w:p w:rsidR="00DD0B8C" w:rsidRPr="00C55F0A" w:rsidRDefault="00DD0B8C" w:rsidP="00DD0B8C">
      <w:pPr>
        <w:rPr>
          <w:rFonts w:ascii="Arial" w:hAnsi="Arial" w:cs="Arial"/>
          <w:szCs w:val="22"/>
          <w:lang w:val="en-US"/>
        </w:rPr>
      </w:pPr>
    </w:p>
    <w:p w:rsidR="00DD0B8C" w:rsidRPr="00C55F0A" w:rsidRDefault="00DD0B8C" w:rsidP="00DD0B8C">
      <w:pPr>
        <w:rPr>
          <w:rFonts w:ascii="Arial" w:hAnsi="Arial" w:cs="Arial"/>
          <w:szCs w:val="22"/>
          <w:lang w:val="en-US"/>
        </w:rPr>
      </w:pPr>
    </w:p>
    <w:p w:rsidR="00DD0B8C" w:rsidRPr="00C55F0A" w:rsidRDefault="00DD0B8C" w:rsidP="00DD0B8C">
      <w:pPr>
        <w:rPr>
          <w:rFonts w:ascii="Arial" w:hAnsi="Arial" w:cs="Arial"/>
          <w:szCs w:val="22"/>
        </w:rPr>
      </w:pPr>
      <w:r w:rsidRPr="00C55F0A">
        <w:rPr>
          <w:rFonts w:ascii="Arial" w:hAnsi="Arial" w:cs="Arial"/>
          <w:szCs w:val="22"/>
        </w:rPr>
        <w:t xml:space="preserve">Information gathered in this </w:t>
      </w:r>
      <w:r>
        <w:rPr>
          <w:rFonts w:ascii="Arial" w:hAnsi="Arial" w:cs="Arial"/>
          <w:szCs w:val="22"/>
        </w:rPr>
        <w:t>document</w:t>
      </w:r>
      <w:r w:rsidRPr="00C55F0A">
        <w:rPr>
          <w:rFonts w:ascii="Arial" w:hAnsi="Arial" w:cs="Arial"/>
          <w:szCs w:val="22"/>
        </w:rPr>
        <w:t xml:space="preserve"> is based on the Business Requirements Specification Document</w:t>
      </w:r>
      <w:r>
        <w:rPr>
          <w:rFonts w:ascii="Arial" w:hAnsi="Arial" w:cs="Arial"/>
          <w:szCs w:val="22"/>
        </w:rPr>
        <w:t xml:space="preserve">s for the various ACSA divisions </w:t>
      </w:r>
      <w:r w:rsidRPr="00C55F0A">
        <w:rPr>
          <w:rFonts w:ascii="Arial" w:hAnsi="Arial" w:cs="Arial"/>
          <w:szCs w:val="22"/>
        </w:rPr>
        <w:t xml:space="preserve">and further information that was collected from the Digital Content Specialist </w:t>
      </w:r>
      <w:r>
        <w:rPr>
          <w:rFonts w:ascii="Arial" w:hAnsi="Arial" w:cs="Arial"/>
          <w:szCs w:val="22"/>
        </w:rPr>
        <w:t xml:space="preserve">as input </w:t>
      </w:r>
      <w:r w:rsidRPr="00C55F0A">
        <w:rPr>
          <w:rFonts w:ascii="Arial" w:hAnsi="Arial" w:cs="Arial"/>
          <w:szCs w:val="22"/>
        </w:rPr>
        <w:t>toward</w:t>
      </w:r>
      <w:r>
        <w:rPr>
          <w:rFonts w:ascii="Arial" w:hAnsi="Arial" w:cs="Arial"/>
          <w:szCs w:val="22"/>
        </w:rPr>
        <w:t>s</w:t>
      </w:r>
      <w:r w:rsidRPr="00C55F0A">
        <w:rPr>
          <w:rFonts w:ascii="Arial" w:hAnsi="Arial" w:cs="Arial"/>
          <w:szCs w:val="22"/>
        </w:rPr>
        <w:t xml:space="preserve"> the designing of mock ups.</w:t>
      </w:r>
    </w:p>
    <w:p w:rsidR="00DD0B8C" w:rsidRPr="00043F68" w:rsidRDefault="00DD0B8C" w:rsidP="00DD0B8C">
      <w:pPr>
        <w:rPr>
          <w:rFonts w:ascii="Arial" w:hAnsi="Arial" w:cs="Arial"/>
        </w:rPr>
      </w:pPr>
    </w:p>
    <w:p w:rsidR="00DD0B8C" w:rsidRDefault="00DD0B8C" w:rsidP="00DD0B8C">
      <w:pPr>
        <w:rPr>
          <w:rFonts w:ascii="Arial" w:hAnsi="Arial" w:cs="Arial"/>
          <w:lang w:val="en-US"/>
        </w:rPr>
      </w:pPr>
      <w:r>
        <w:rPr>
          <w:rFonts w:ascii="Arial" w:hAnsi="Arial" w:cs="Arial"/>
          <w:lang w:val="en-US"/>
        </w:rPr>
        <w:t>Below is a list of divisions upon which the intranet site will be built</w:t>
      </w:r>
      <w:ins w:id="28" w:author="Kim Thomas" w:date="2018-12-18T09:17:00Z">
        <w:r>
          <w:rPr>
            <w:rFonts w:ascii="Arial" w:hAnsi="Arial" w:cs="Arial"/>
            <w:lang w:val="en-US"/>
          </w:rPr>
          <w:t>,</w:t>
        </w:r>
      </w:ins>
      <w:r>
        <w:rPr>
          <w:rFonts w:ascii="Arial" w:hAnsi="Arial" w:cs="Arial"/>
          <w:lang w:val="en-US"/>
        </w:rPr>
        <w:t xml:space="preserve"> in accordance with content provided:</w:t>
      </w:r>
    </w:p>
    <w:p w:rsidR="00DD0B8C" w:rsidRDefault="00DD0B8C" w:rsidP="00DD0B8C">
      <w:pPr>
        <w:rPr>
          <w:rFonts w:ascii="Arial" w:hAnsi="Arial" w:cs="Arial"/>
          <w:lang w:val="en-US"/>
        </w:rPr>
      </w:pPr>
    </w:p>
    <w:p w:rsidR="00DD0B8C" w:rsidRDefault="00DD0B8C" w:rsidP="00461CCC">
      <w:pPr>
        <w:pStyle w:val="ListParagraph"/>
        <w:numPr>
          <w:ilvl w:val="0"/>
          <w:numId w:val="57"/>
        </w:numPr>
        <w:rPr>
          <w:rFonts w:ascii="Arial" w:hAnsi="Arial" w:cs="Arial"/>
          <w:lang w:val="en-US"/>
        </w:rPr>
      </w:pPr>
      <w:r>
        <w:rPr>
          <w:rFonts w:ascii="Arial" w:hAnsi="Arial" w:cs="Arial"/>
          <w:lang w:val="en-US"/>
        </w:rPr>
        <w:t>Supply Chain Management</w:t>
      </w:r>
    </w:p>
    <w:p w:rsidR="00DD0B8C" w:rsidRDefault="00DD0B8C" w:rsidP="00461CCC">
      <w:pPr>
        <w:pStyle w:val="ListParagraph"/>
        <w:numPr>
          <w:ilvl w:val="0"/>
          <w:numId w:val="57"/>
        </w:numPr>
        <w:rPr>
          <w:rFonts w:ascii="Arial" w:hAnsi="Arial" w:cs="Arial"/>
          <w:lang w:val="en-US"/>
        </w:rPr>
      </w:pPr>
      <w:r>
        <w:rPr>
          <w:rFonts w:ascii="Arial" w:hAnsi="Arial" w:cs="Arial"/>
          <w:lang w:val="en-US"/>
        </w:rPr>
        <w:t>Airport Management</w:t>
      </w:r>
    </w:p>
    <w:p w:rsidR="00DD0B8C" w:rsidRDefault="00DD0B8C" w:rsidP="00461CCC">
      <w:pPr>
        <w:pStyle w:val="ListParagraph"/>
        <w:numPr>
          <w:ilvl w:val="0"/>
          <w:numId w:val="57"/>
        </w:numPr>
        <w:rPr>
          <w:rFonts w:ascii="Arial" w:hAnsi="Arial" w:cs="Arial"/>
          <w:lang w:val="en-US"/>
        </w:rPr>
      </w:pPr>
      <w:r>
        <w:rPr>
          <w:rFonts w:ascii="Arial" w:hAnsi="Arial" w:cs="Arial"/>
          <w:lang w:val="en-US"/>
        </w:rPr>
        <w:t>Enterprise Security</w:t>
      </w:r>
    </w:p>
    <w:p w:rsidR="00DD0B8C" w:rsidRDefault="00DD0B8C" w:rsidP="00461CCC">
      <w:pPr>
        <w:pStyle w:val="ListParagraph"/>
        <w:numPr>
          <w:ilvl w:val="0"/>
          <w:numId w:val="57"/>
        </w:numPr>
        <w:rPr>
          <w:rFonts w:ascii="Arial" w:hAnsi="Arial" w:cs="Arial"/>
          <w:lang w:val="en-US"/>
        </w:rPr>
      </w:pPr>
      <w:r>
        <w:rPr>
          <w:rFonts w:ascii="Arial" w:hAnsi="Arial" w:cs="Arial"/>
          <w:lang w:val="en-US"/>
        </w:rPr>
        <w:t>Business Development</w:t>
      </w:r>
    </w:p>
    <w:p w:rsidR="00DD0B8C" w:rsidRDefault="00DD0B8C" w:rsidP="00461CCC">
      <w:pPr>
        <w:pStyle w:val="ListParagraph"/>
        <w:numPr>
          <w:ilvl w:val="0"/>
          <w:numId w:val="57"/>
        </w:numPr>
        <w:rPr>
          <w:rFonts w:ascii="Arial" w:hAnsi="Arial" w:cs="Arial"/>
          <w:lang w:val="en-US"/>
        </w:rPr>
      </w:pPr>
      <w:r>
        <w:rPr>
          <w:rFonts w:ascii="Arial" w:hAnsi="Arial" w:cs="Arial"/>
          <w:lang w:val="en-US"/>
        </w:rPr>
        <w:t>Corporate Affairs</w:t>
      </w:r>
    </w:p>
    <w:p w:rsidR="00DD0B8C" w:rsidRDefault="00DD0B8C" w:rsidP="00461CCC">
      <w:pPr>
        <w:pStyle w:val="ListParagraph"/>
        <w:numPr>
          <w:ilvl w:val="0"/>
          <w:numId w:val="57"/>
        </w:numPr>
        <w:rPr>
          <w:rFonts w:ascii="Arial" w:hAnsi="Arial" w:cs="Arial"/>
          <w:lang w:val="en-US"/>
        </w:rPr>
      </w:pPr>
      <w:r>
        <w:rPr>
          <w:rFonts w:ascii="Arial" w:hAnsi="Arial" w:cs="Arial"/>
          <w:lang w:val="en-US"/>
        </w:rPr>
        <w:t>Transformation</w:t>
      </w:r>
    </w:p>
    <w:p w:rsidR="00DD0B8C" w:rsidRPr="001630CE" w:rsidRDefault="00DD0B8C" w:rsidP="00461CCC">
      <w:pPr>
        <w:pStyle w:val="ListParagraph"/>
        <w:numPr>
          <w:ilvl w:val="0"/>
          <w:numId w:val="57"/>
        </w:numPr>
        <w:rPr>
          <w:rFonts w:ascii="Arial" w:hAnsi="Arial" w:cs="Arial"/>
          <w:lang w:val="en-US"/>
        </w:rPr>
      </w:pPr>
      <w:r>
        <w:rPr>
          <w:rFonts w:ascii="Arial" w:hAnsi="Arial" w:cs="Arial"/>
          <w:lang w:val="en-US"/>
        </w:rPr>
        <w:t>Corporate Strategy and Performance</w:t>
      </w:r>
    </w:p>
    <w:p w:rsidR="00DD0B8C" w:rsidRDefault="00DD0B8C" w:rsidP="00461CCC">
      <w:pPr>
        <w:pStyle w:val="ListParagraph"/>
        <w:numPr>
          <w:ilvl w:val="0"/>
          <w:numId w:val="57"/>
        </w:numPr>
        <w:rPr>
          <w:rFonts w:ascii="Arial" w:hAnsi="Arial" w:cs="Arial"/>
          <w:lang w:val="en-US"/>
        </w:rPr>
      </w:pPr>
      <w:r>
        <w:rPr>
          <w:rFonts w:ascii="Arial" w:hAnsi="Arial" w:cs="Arial"/>
          <w:lang w:val="en-US"/>
        </w:rPr>
        <w:t>Infrastructure Asset Management</w:t>
      </w:r>
    </w:p>
    <w:p w:rsidR="00DD0B8C" w:rsidRDefault="00DD0B8C" w:rsidP="00461CCC">
      <w:pPr>
        <w:pStyle w:val="ListParagraph"/>
        <w:numPr>
          <w:ilvl w:val="0"/>
          <w:numId w:val="57"/>
        </w:numPr>
        <w:rPr>
          <w:rFonts w:ascii="Arial" w:hAnsi="Arial" w:cs="Arial"/>
          <w:lang w:val="en-US"/>
        </w:rPr>
      </w:pPr>
      <w:r>
        <w:rPr>
          <w:rFonts w:ascii="Arial" w:hAnsi="Arial" w:cs="Arial"/>
          <w:lang w:val="en-US"/>
        </w:rPr>
        <w:t>Technical Services and Solutions</w:t>
      </w:r>
    </w:p>
    <w:p w:rsidR="00DD0B8C" w:rsidRDefault="00DD0B8C" w:rsidP="00461CCC">
      <w:pPr>
        <w:pStyle w:val="ListParagraph"/>
        <w:numPr>
          <w:ilvl w:val="0"/>
          <w:numId w:val="57"/>
        </w:numPr>
        <w:rPr>
          <w:rFonts w:ascii="Arial" w:hAnsi="Arial" w:cs="Arial"/>
          <w:lang w:val="en-US"/>
        </w:rPr>
      </w:pPr>
      <w:r>
        <w:rPr>
          <w:rFonts w:ascii="Arial" w:hAnsi="Arial" w:cs="Arial"/>
          <w:lang w:val="en-US"/>
        </w:rPr>
        <w:t>Company Secretariat</w:t>
      </w:r>
    </w:p>
    <w:p w:rsidR="00DD0B8C" w:rsidRDefault="00DD0B8C" w:rsidP="00461CCC">
      <w:pPr>
        <w:pStyle w:val="ListParagraph"/>
        <w:numPr>
          <w:ilvl w:val="0"/>
          <w:numId w:val="57"/>
        </w:numPr>
        <w:rPr>
          <w:rFonts w:ascii="Arial" w:hAnsi="Arial" w:cs="Arial"/>
          <w:lang w:val="en-US"/>
        </w:rPr>
      </w:pPr>
      <w:r>
        <w:rPr>
          <w:rFonts w:ascii="Arial" w:hAnsi="Arial" w:cs="Arial"/>
          <w:lang w:val="en-US"/>
        </w:rPr>
        <w:t>Information Technology</w:t>
      </w:r>
    </w:p>
    <w:p w:rsidR="00DD0B8C" w:rsidRPr="001366C3" w:rsidRDefault="00DD0B8C" w:rsidP="00DD0B8C">
      <w:pPr>
        <w:rPr>
          <w:rFonts w:ascii="Arial" w:hAnsi="Arial" w:cs="Arial"/>
          <w:lang w:val="en-US"/>
        </w:rPr>
      </w:pPr>
      <w:r>
        <w:rPr>
          <w:rFonts w:ascii="Arial" w:hAnsi="Arial" w:cs="Arial"/>
          <w:lang w:val="en-US"/>
        </w:rPr>
        <w:t xml:space="preserve">In addition, content from the Intranet Landing Page </w:t>
      </w:r>
      <w:r w:rsidRPr="00C55F0A">
        <w:rPr>
          <w:rFonts w:ascii="Arial" w:hAnsi="Arial" w:cs="Arial"/>
          <w:szCs w:val="22"/>
        </w:rPr>
        <w:t>Business Requirements Specification Document</w:t>
      </w:r>
      <w:r>
        <w:rPr>
          <w:rFonts w:ascii="Arial" w:hAnsi="Arial" w:cs="Arial"/>
          <w:szCs w:val="22"/>
        </w:rPr>
        <w:t xml:space="preserve"> as well as the Migration document are to be considered in the development of the new Intranet Sites</w:t>
      </w:r>
    </w:p>
    <w:p w:rsidR="00DD0B8C" w:rsidRDefault="00DD0B8C" w:rsidP="00DD0B8C">
      <w:pPr>
        <w:rPr>
          <w:rFonts w:ascii="Arial" w:hAnsi="Arial" w:cs="Arial"/>
          <w:lang w:val="en-US"/>
        </w:rPr>
      </w:pPr>
      <w:r>
        <w:rPr>
          <w:rFonts w:ascii="Arial" w:hAnsi="Arial" w:cs="Arial"/>
          <w:lang w:val="en-US"/>
        </w:rPr>
        <w:t>Business units who’s content has not been provided will be accommodated for</w:t>
      </w:r>
      <w:ins w:id="29" w:author="Kim Thomas" w:date="2018-12-18T09:18:00Z">
        <w:r>
          <w:rPr>
            <w:rFonts w:ascii="Arial" w:hAnsi="Arial" w:cs="Arial"/>
            <w:lang w:val="en-US"/>
          </w:rPr>
          <w:t>;</w:t>
        </w:r>
      </w:ins>
      <w:r>
        <w:rPr>
          <w:rFonts w:ascii="Arial" w:hAnsi="Arial" w:cs="Arial"/>
          <w:lang w:val="en-US"/>
        </w:rPr>
        <w:t xml:space="preserve"> by means of configuring Templates which will act as placeholders onto which content may be populated at a later stage when it is available.</w:t>
      </w:r>
    </w:p>
    <w:p w:rsidR="00DD0B8C" w:rsidRDefault="00DD0B8C" w:rsidP="00DD0B8C">
      <w:pPr>
        <w:rPr>
          <w:rFonts w:ascii="Arial" w:hAnsi="Arial" w:cs="Arial"/>
          <w:lang w:val="en-US"/>
        </w:rPr>
      </w:pPr>
    </w:p>
    <w:p w:rsidR="00DD0B8C" w:rsidRPr="00275F97" w:rsidRDefault="00DD0B8C" w:rsidP="00DD0B8C">
      <w:pPr>
        <w:rPr>
          <w:rFonts w:ascii="Arial" w:hAnsi="Arial" w:cs="Arial"/>
        </w:rPr>
      </w:pPr>
      <w:r w:rsidRPr="00275F97">
        <w:rPr>
          <w:rFonts w:ascii="Arial" w:hAnsi="Arial" w:cs="Arial"/>
        </w:rPr>
        <w:t xml:space="preserve">Development will be done in </w:t>
      </w:r>
      <w:proofErr w:type="spellStart"/>
      <w:r w:rsidRPr="00275F97">
        <w:rPr>
          <w:rFonts w:ascii="Arial" w:hAnsi="Arial" w:cs="Arial"/>
        </w:rPr>
        <w:t>eSoftwares</w:t>
      </w:r>
      <w:proofErr w:type="spellEnd"/>
      <w:r w:rsidRPr="00275F97">
        <w:rPr>
          <w:rFonts w:ascii="Arial" w:hAnsi="Arial" w:cs="Arial"/>
        </w:rPr>
        <w:t xml:space="preserve"> environment and will be deployed to ACSA’s QA environment. The source code will </w:t>
      </w:r>
      <w:r>
        <w:rPr>
          <w:rFonts w:ascii="Arial" w:hAnsi="Arial" w:cs="Arial"/>
        </w:rPr>
        <w:t xml:space="preserve">then </w:t>
      </w:r>
      <w:r w:rsidRPr="00275F97">
        <w:rPr>
          <w:rFonts w:ascii="Arial" w:hAnsi="Arial" w:cs="Arial"/>
        </w:rPr>
        <w:t>be provided to the ACSA technical team</w:t>
      </w:r>
      <w:ins w:id="30" w:author="Kim Thomas" w:date="2018-12-18T09:37:00Z">
        <w:r w:rsidRPr="00275F97">
          <w:rPr>
            <w:rFonts w:ascii="Arial" w:hAnsi="Arial" w:cs="Arial"/>
          </w:rPr>
          <w:t xml:space="preserve">. </w:t>
        </w:r>
      </w:ins>
    </w:p>
    <w:p w:rsidR="00DD0B8C" w:rsidRPr="00275F97" w:rsidRDefault="00DD0B8C" w:rsidP="00DD0B8C">
      <w:pPr>
        <w:rPr>
          <w:rFonts w:ascii="Arial" w:hAnsi="Arial" w:cs="Arial"/>
        </w:rPr>
      </w:pPr>
    </w:p>
    <w:p w:rsidR="00DD0B8C" w:rsidRPr="00174A8D" w:rsidRDefault="00DD0B8C" w:rsidP="00DD0B8C">
      <w:pPr>
        <w:rPr>
          <w:rFonts w:ascii="Arial" w:hAnsi="Arial" w:cs="Arial"/>
          <w:lang w:val="en-US"/>
        </w:rPr>
      </w:pPr>
    </w:p>
    <w:p w:rsidR="00DD0B8C" w:rsidRPr="00C55F0A" w:rsidRDefault="00DD0B8C" w:rsidP="00DD0B8C">
      <w:pPr>
        <w:pStyle w:val="Heading3"/>
        <w:framePr w:wrap="around"/>
      </w:pPr>
      <w:bookmarkStart w:id="31" w:name="_Toc532543665"/>
      <w:r>
        <w:t xml:space="preserve">2.1.2  Out </w:t>
      </w:r>
      <w:r w:rsidRPr="007808F2">
        <w:rPr>
          <w:sz w:val="24"/>
          <w:szCs w:val="24"/>
        </w:rPr>
        <w:t>of</w:t>
      </w:r>
      <w:r>
        <w:t xml:space="preserve"> Scope Functionality</w:t>
      </w:r>
      <w:bookmarkEnd w:id="31"/>
    </w:p>
    <w:p w:rsidR="00DD0B8C" w:rsidRDefault="00DD0B8C" w:rsidP="00DD0B8C">
      <w:pPr>
        <w:rPr>
          <w:rFonts w:ascii="Arial" w:hAnsi="Arial" w:cs="Arial"/>
          <w:szCs w:val="22"/>
          <w:lang w:val="en-US"/>
        </w:rPr>
      </w:pPr>
    </w:p>
    <w:p w:rsidR="00DD0B8C" w:rsidRPr="00C55F0A" w:rsidRDefault="00DD0B8C" w:rsidP="00DD0B8C">
      <w:pPr>
        <w:rPr>
          <w:rFonts w:ascii="Arial" w:hAnsi="Arial" w:cs="Arial"/>
          <w:szCs w:val="22"/>
          <w:lang w:val="en-US"/>
        </w:rPr>
      </w:pPr>
    </w:p>
    <w:p w:rsidR="00DD0B8C" w:rsidRDefault="00DD0B8C" w:rsidP="00DD0B8C">
      <w:pPr>
        <w:pStyle w:val="ListParagraph"/>
        <w:jc w:val="both"/>
        <w:rPr>
          <w:rFonts w:ascii="Arial" w:hAnsi="Arial" w:cs="Arial"/>
          <w:lang w:val="en-US"/>
        </w:rPr>
      </w:pPr>
    </w:p>
    <w:p w:rsidR="00DD0B8C" w:rsidRPr="00C55F0A" w:rsidRDefault="00DD0B8C" w:rsidP="00DD0B8C">
      <w:pPr>
        <w:pStyle w:val="ListParagraph"/>
        <w:numPr>
          <w:ilvl w:val="0"/>
          <w:numId w:val="27"/>
        </w:numPr>
        <w:jc w:val="both"/>
        <w:rPr>
          <w:rFonts w:ascii="Arial" w:hAnsi="Arial" w:cs="Arial"/>
          <w:lang w:val="en-US"/>
        </w:rPr>
      </w:pPr>
      <w:r w:rsidRPr="00C55F0A">
        <w:rPr>
          <w:rFonts w:ascii="Arial" w:hAnsi="Arial" w:cs="Arial"/>
          <w:lang w:val="en-US"/>
        </w:rPr>
        <w:t>Live feed (real time) data i.e. flight information will not be made available on the intranet site, however, link can be provided which would lead the user to a differ</w:t>
      </w:r>
      <w:r>
        <w:rPr>
          <w:rFonts w:ascii="Arial" w:hAnsi="Arial" w:cs="Arial"/>
          <w:lang w:val="en-US"/>
        </w:rPr>
        <w:t>ent site where such information</w:t>
      </w:r>
      <w:r w:rsidRPr="00C55F0A">
        <w:rPr>
          <w:rFonts w:ascii="Arial" w:hAnsi="Arial" w:cs="Arial"/>
          <w:lang w:val="en-US"/>
        </w:rPr>
        <w:t xml:space="preserve"> can be viewed.</w:t>
      </w:r>
    </w:p>
    <w:p w:rsidR="00DD0B8C" w:rsidRPr="00C55F0A" w:rsidRDefault="00DD0B8C" w:rsidP="00DD0B8C">
      <w:pPr>
        <w:pStyle w:val="ListParagraph"/>
        <w:numPr>
          <w:ilvl w:val="0"/>
          <w:numId w:val="27"/>
        </w:numPr>
        <w:jc w:val="both"/>
        <w:rPr>
          <w:rFonts w:ascii="Arial" w:hAnsi="Arial" w:cs="Arial"/>
          <w:lang w:val="en-US"/>
        </w:rPr>
      </w:pPr>
      <w:r w:rsidRPr="00C55F0A">
        <w:rPr>
          <w:rFonts w:ascii="Arial" w:hAnsi="Arial" w:cs="Arial"/>
          <w:lang w:val="en-US"/>
        </w:rPr>
        <w:t>Upgraded SharePoint installation</w:t>
      </w:r>
    </w:p>
    <w:p w:rsidR="00DD0B8C" w:rsidRPr="00C55F0A" w:rsidRDefault="00DD0B8C" w:rsidP="00DD0B8C">
      <w:pPr>
        <w:pStyle w:val="ListParagraph"/>
        <w:numPr>
          <w:ilvl w:val="0"/>
          <w:numId w:val="27"/>
        </w:numPr>
        <w:jc w:val="both"/>
        <w:rPr>
          <w:rFonts w:ascii="Arial" w:hAnsi="Arial" w:cs="Arial"/>
          <w:lang w:val="en-US"/>
        </w:rPr>
      </w:pPr>
      <w:r w:rsidRPr="00C55F0A">
        <w:rPr>
          <w:rFonts w:ascii="Arial" w:hAnsi="Arial" w:cs="Arial"/>
          <w:lang w:val="en-US"/>
        </w:rPr>
        <w:t xml:space="preserve">Building/development of </w:t>
      </w:r>
      <w:proofErr w:type="spellStart"/>
      <w:r w:rsidRPr="00C55F0A">
        <w:rPr>
          <w:rFonts w:ascii="Arial" w:hAnsi="Arial" w:cs="Arial"/>
          <w:lang w:val="en-US"/>
        </w:rPr>
        <w:t>eForms</w:t>
      </w:r>
      <w:proofErr w:type="spellEnd"/>
      <w:r w:rsidRPr="00C55F0A">
        <w:rPr>
          <w:rFonts w:ascii="Arial" w:hAnsi="Arial" w:cs="Arial"/>
          <w:lang w:val="en-US"/>
        </w:rPr>
        <w:t xml:space="preserve"> has been set for phase 2 of the project, for this current undertaking, </w:t>
      </w:r>
      <w:proofErr w:type="spellStart"/>
      <w:r>
        <w:rPr>
          <w:rFonts w:ascii="Arial" w:hAnsi="Arial" w:cs="Arial"/>
          <w:lang w:val="en-US"/>
        </w:rPr>
        <w:t>iFrames</w:t>
      </w:r>
      <w:proofErr w:type="spellEnd"/>
      <w:r>
        <w:rPr>
          <w:rFonts w:ascii="Arial" w:hAnsi="Arial" w:cs="Arial"/>
          <w:lang w:val="en-US"/>
        </w:rPr>
        <w:t xml:space="preserve"> will be configured to enable </w:t>
      </w:r>
      <w:r w:rsidRPr="00C55F0A">
        <w:rPr>
          <w:rFonts w:ascii="Arial" w:hAnsi="Arial" w:cs="Arial"/>
          <w:lang w:val="en-US"/>
        </w:rPr>
        <w:t xml:space="preserve">users </w:t>
      </w:r>
      <w:r>
        <w:rPr>
          <w:rFonts w:ascii="Arial" w:hAnsi="Arial" w:cs="Arial"/>
          <w:lang w:val="en-US"/>
        </w:rPr>
        <w:t>to</w:t>
      </w:r>
      <w:r w:rsidRPr="00C55F0A">
        <w:rPr>
          <w:rFonts w:ascii="Arial" w:hAnsi="Arial" w:cs="Arial"/>
          <w:lang w:val="en-US"/>
        </w:rPr>
        <w:t xml:space="preserve"> be redirect</w:t>
      </w:r>
      <w:r>
        <w:rPr>
          <w:rFonts w:ascii="Arial" w:hAnsi="Arial" w:cs="Arial"/>
          <w:lang w:val="en-US"/>
        </w:rPr>
        <w:t>ed</w:t>
      </w:r>
      <w:r w:rsidRPr="00C55F0A">
        <w:rPr>
          <w:rFonts w:ascii="Arial" w:hAnsi="Arial" w:cs="Arial"/>
          <w:lang w:val="en-US"/>
        </w:rPr>
        <w:t xml:space="preserve"> to the respective webpages</w:t>
      </w:r>
      <w:r>
        <w:rPr>
          <w:rFonts w:ascii="Arial" w:hAnsi="Arial" w:cs="Arial"/>
          <w:lang w:val="en-US"/>
        </w:rPr>
        <w:t>/existing custom solutions</w:t>
      </w:r>
      <w:r w:rsidRPr="00C55F0A">
        <w:rPr>
          <w:rFonts w:ascii="Arial" w:hAnsi="Arial" w:cs="Arial"/>
          <w:lang w:val="en-US"/>
        </w:rPr>
        <w:t>.</w:t>
      </w:r>
    </w:p>
    <w:p w:rsidR="00DD0B8C" w:rsidRPr="00C55F0A" w:rsidRDefault="00DD0B8C" w:rsidP="00DD0B8C">
      <w:pPr>
        <w:pStyle w:val="ListParagraph"/>
        <w:numPr>
          <w:ilvl w:val="0"/>
          <w:numId w:val="27"/>
        </w:numPr>
        <w:jc w:val="both"/>
        <w:rPr>
          <w:rFonts w:ascii="Arial" w:hAnsi="Arial" w:cs="Arial"/>
          <w:lang w:val="en-US"/>
        </w:rPr>
      </w:pPr>
      <w:r w:rsidRPr="00C55F0A">
        <w:rPr>
          <w:rFonts w:ascii="Arial" w:hAnsi="Arial" w:cs="Arial"/>
          <w:lang w:val="en-US"/>
        </w:rPr>
        <w:t>Redeveloping of existing solutions</w:t>
      </w:r>
    </w:p>
    <w:p w:rsidR="00DD0B8C" w:rsidRPr="007808F2" w:rsidRDefault="00DD0B8C" w:rsidP="00DD0B8C">
      <w:pPr>
        <w:pStyle w:val="Heading2"/>
        <w:tabs>
          <w:tab w:val="clear" w:pos="576"/>
        </w:tabs>
        <w:rPr>
          <w:rFonts w:ascii="Arial" w:hAnsi="Arial" w:cs="Arial"/>
          <w:sz w:val="24"/>
          <w:szCs w:val="24"/>
        </w:rPr>
      </w:pPr>
      <w:bookmarkStart w:id="32" w:name="_Toc532543666"/>
      <w:r w:rsidRPr="007808F2">
        <w:rPr>
          <w:rFonts w:ascii="Arial" w:hAnsi="Arial" w:cs="Arial"/>
          <w:sz w:val="24"/>
          <w:szCs w:val="24"/>
        </w:rPr>
        <w:t>System perspective</w:t>
      </w:r>
      <w:bookmarkEnd w:id="32"/>
    </w:p>
    <w:p w:rsidR="00DD0B8C" w:rsidRPr="00C55F0A" w:rsidRDefault="00DD0B8C" w:rsidP="00DD0B8C">
      <w:pPr>
        <w:pStyle w:val="Heading3"/>
        <w:framePr w:wrap="around"/>
      </w:pPr>
      <w:bookmarkStart w:id="33" w:name="_Toc532543667"/>
      <w:r w:rsidRPr="00C55F0A">
        <w:t>2.2.1 Assumptions</w:t>
      </w:r>
      <w:bookmarkEnd w:id="33"/>
    </w:p>
    <w:p w:rsidR="00DD0B8C" w:rsidRDefault="00DD0B8C" w:rsidP="00DD0B8C">
      <w:pPr>
        <w:pStyle w:val="ListParagraph"/>
        <w:rPr>
          <w:rFonts w:ascii="Arial" w:hAnsi="Arial" w:cs="Arial"/>
        </w:rPr>
      </w:pPr>
    </w:p>
    <w:p w:rsidR="00DD0B8C" w:rsidRPr="00C55F0A" w:rsidRDefault="00DD0B8C" w:rsidP="00DD0B8C">
      <w:pPr>
        <w:pStyle w:val="ListParagraph"/>
        <w:rPr>
          <w:rFonts w:ascii="Arial" w:hAnsi="Arial" w:cs="Arial"/>
        </w:rPr>
      </w:pPr>
    </w:p>
    <w:p w:rsidR="00DD0B8C" w:rsidRDefault="00DD0B8C" w:rsidP="00DD0B8C">
      <w:pPr>
        <w:pStyle w:val="ListParagraph"/>
        <w:numPr>
          <w:ilvl w:val="0"/>
          <w:numId w:val="26"/>
        </w:numPr>
        <w:rPr>
          <w:rFonts w:ascii="Arial" w:hAnsi="Arial" w:cs="Arial"/>
        </w:rPr>
      </w:pPr>
      <w:r>
        <w:rPr>
          <w:rFonts w:ascii="Arial" w:hAnsi="Arial" w:cs="Arial"/>
        </w:rPr>
        <w:lastRenderedPageBreak/>
        <w:t xml:space="preserve">A portion of </w:t>
      </w:r>
      <w:r w:rsidRPr="00C55F0A">
        <w:rPr>
          <w:rFonts w:ascii="Arial" w:hAnsi="Arial" w:cs="Arial"/>
        </w:rPr>
        <w:t xml:space="preserve">content </w:t>
      </w:r>
      <w:r>
        <w:rPr>
          <w:rFonts w:ascii="Arial" w:hAnsi="Arial" w:cs="Arial"/>
        </w:rPr>
        <w:t>m</w:t>
      </w:r>
      <w:r w:rsidRPr="00C55F0A">
        <w:rPr>
          <w:rFonts w:ascii="Arial" w:hAnsi="Arial" w:cs="Arial"/>
        </w:rPr>
        <w:t xml:space="preserve">igration from the old platform to the new intranet environment </w:t>
      </w:r>
      <w:r>
        <w:rPr>
          <w:rFonts w:ascii="Arial" w:hAnsi="Arial" w:cs="Arial"/>
        </w:rPr>
        <w:t>will be handled by</w:t>
      </w:r>
      <w:r w:rsidRPr="00C55F0A">
        <w:rPr>
          <w:rFonts w:ascii="Arial" w:hAnsi="Arial" w:cs="Arial"/>
        </w:rPr>
        <w:t xml:space="preserve"> the ACSA IT team</w:t>
      </w:r>
    </w:p>
    <w:p w:rsidR="00DD0B8C" w:rsidRDefault="00DD0B8C" w:rsidP="00DD0B8C">
      <w:pPr>
        <w:pStyle w:val="ListParagraph"/>
        <w:numPr>
          <w:ilvl w:val="0"/>
          <w:numId w:val="26"/>
        </w:numPr>
        <w:rPr>
          <w:rFonts w:ascii="Arial" w:hAnsi="Arial" w:cs="Arial"/>
        </w:rPr>
      </w:pPr>
      <w:r>
        <w:rPr>
          <w:rFonts w:ascii="Arial" w:hAnsi="Arial" w:cs="Arial"/>
        </w:rPr>
        <w:t>The SharePoint 2013 environments (Quality Assurance and Production) have been catered for by ACSA and all required access to them has been processed and granted in readiness for development and deployment work.</w:t>
      </w:r>
    </w:p>
    <w:p w:rsidR="00DD0B8C" w:rsidRPr="00C55F0A" w:rsidRDefault="00DD0B8C" w:rsidP="00DD0B8C">
      <w:pPr>
        <w:rPr>
          <w:rFonts w:ascii="Arial" w:hAnsi="Arial" w:cs="Arial"/>
          <w:szCs w:val="22"/>
        </w:rPr>
      </w:pPr>
    </w:p>
    <w:p w:rsidR="00DD0B8C" w:rsidRPr="00C55F0A" w:rsidRDefault="00DD0B8C" w:rsidP="00DD0B8C">
      <w:pPr>
        <w:pStyle w:val="Heading3"/>
        <w:framePr w:wrap="around"/>
        <w:spacing w:before="0"/>
      </w:pPr>
      <w:bookmarkStart w:id="34" w:name="_Toc532543668"/>
      <w:r w:rsidRPr="00C55F0A">
        <w:t>2.2.2 Risks</w:t>
      </w:r>
      <w:bookmarkEnd w:id="34"/>
    </w:p>
    <w:p w:rsidR="00DD0B8C" w:rsidRPr="00C55F0A" w:rsidRDefault="00DD0B8C" w:rsidP="00DD0B8C">
      <w:pPr>
        <w:rPr>
          <w:rFonts w:ascii="Arial" w:hAnsi="Arial" w:cs="Arial"/>
          <w:szCs w:val="22"/>
        </w:rPr>
      </w:pPr>
    </w:p>
    <w:p w:rsidR="00DD0B8C" w:rsidRDefault="00DD0B8C" w:rsidP="00DD0B8C">
      <w:pPr>
        <w:rPr>
          <w:rFonts w:ascii="Arial" w:hAnsi="Arial" w:cs="Arial"/>
          <w:szCs w:val="22"/>
        </w:rPr>
      </w:pPr>
    </w:p>
    <w:p w:rsidR="00DD0B8C" w:rsidRDefault="00DD0B8C" w:rsidP="00DD0B8C">
      <w:pPr>
        <w:rPr>
          <w:rFonts w:ascii="Arial" w:hAnsi="Arial" w:cs="Arial"/>
          <w:szCs w:val="22"/>
        </w:rPr>
      </w:pPr>
    </w:p>
    <w:p w:rsidR="00DD0B8C" w:rsidRDefault="00DD0B8C" w:rsidP="00DD0B8C">
      <w:pPr>
        <w:pStyle w:val="ListParagraph"/>
        <w:ind w:left="0"/>
        <w:jc w:val="both"/>
        <w:rPr>
          <w:rFonts w:ascii="Arial" w:eastAsia="Times New Roman" w:hAnsi="Arial" w:cs="Arial"/>
        </w:rPr>
      </w:pPr>
      <w:r w:rsidRPr="00DD0B8C">
        <w:rPr>
          <w:rFonts w:ascii="Arial" w:hAnsi="Arial" w:cs="Arial"/>
        </w:rPr>
        <w:t>The current build excludes some divisional content i.e. HR, as the content has not been forthcoming. As a means of contingency, templates will be created for these business units and content can be populated at a later stage when it is available</w:t>
      </w:r>
    </w:p>
    <w:p w:rsidR="00DD0B8C" w:rsidRPr="002F2D1D" w:rsidRDefault="00DD0B8C" w:rsidP="00DD0B8C">
      <w:pPr>
        <w:pStyle w:val="Heading1"/>
        <w:rPr>
          <w:rFonts w:ascii="Arial" w:hAnsi="Arial" w:cs="Arial"/>
          <w:szCs w:val="28"/>
        </w:rPr>
      </w:pPr>
      <w:bookmarkStart w:id="35" w:name="_Toc532543669"/>
      <w:r>
        <w:rPr>
          <w:rFonts w:ascii="Arial" w:hAnsi="Arial" w:cs="Arial"/>
          <w:szCs w:val="28"/>
        </w:rPr>
        <w:t>DESIGN</w:t>
      </w:r>
      <w:bookmarkEnd w:id="35"/>
    </w:p>
    <w:p w:rsidR="00DD0B8C" w:rsidRDefault="00DD0B8C" w:rsidP="00DD0B8C">
      <w:pPr>
        <w:spacing w:after="238"/>
        <w:ind w:left="-5" w:right="14"/>
        <w:rPr>
          <w:rFonts w:ascii="Arial" w:hAnsi="Arial" w:cs="Arial"/>
          <w:szCs w:val="22"/>
        </w:rPr>
      </w:pPr>
      <w:r w:rsidRPr="00C55F0A">
        <w:rPr>
          <w:rFonts w:ascii="Arial" w:hAnsi="Arial" w:cs="Arial"/>
          <w:szCs w:val="22"/>
        </w:rPr>
        <w:t>During the Envisioning and Planning Phase of the Intranet Stream, eSoftware Solutions created three (3) design mock-ups. During the build phase of the project, only one design will be implemented through the use of master pages, page layouts, and style sheets.  In addition to that, five (5) other design mock-ups will need to be created and approved by ACSA as in total, ACSA requested six (6) master pages and 25 page layouts in total.</w:t>
      </w:r>
    </w:p>
    <w:p w:rsidR="00DD0B8C" w:rsidRPr="00C55F0A" w:rsidRDefault="00DD0B8C" w:rsidP="00DD0B8C">
      <w:pPr>
        <w:spacing w:after="238"/>
        <w:ind w:left="-5" w:right="14"/>
        <w:rPr>
          <w:rFonts w:ascii="Arial" w:hAnsi="Arial" w:cs="Arial"/>
          <w:szCs w:val="22"/>
        </w:rPr>
      </w:pPr>
    </w:p>
    <w:p w:rsidR="00DD0B8C" w:rsidRPr="00C55F0A" w:rsidRDefault="00DD0B8C" w:rsidP="00DD0B8C">
      <w:pPr>
        <w:spacing w:after="296"/>
        <w:ind w:left="-5" w:right="14"/>
        <w:rPr>
          <w:rFonts w:ascii="Arial" w:hAnsi="Arial" w:cs="Arial"/>
          <w:szCs w:val="22"/>
        </w:rPr>
      </w:pPr>
      <w:r w:rsidRPr="00C55F0A">
        <w:rPr>
          <w:rFonts w:ascii="Arial" w:hAnsi="Arial" w:cs="Arial"/>
          <w:szCs w:val="22"/>
        </w:rPr>
        <w:t xml:space="preserve">The branding will be deployed using SharePoint server files and features. This feature will place the necessary master pages, page layouts and style sheets in their appropriate places within the SharePoint infrastructure in accordance to Microsoft best practices. </w:t>
      </w:r>
    </w:p>
    <w:p w:rsidR="00DD0B8C" w:rsidRDefault="00DD0B8C" w:rsidP="00DD0B8C">
      <w:pPr>
        <w:pStyle w:val="Heading2"/>
        <w:rPr>
          <w:rFonts w:ascii="Arial" w:hAnsi="Arial" w:cs="Arial"/>
          <w:sz w:val="24"/>
          <w:szCs w:val="24"/>
        </w:rPr>
      </w:pPr>
      <w:bookmarkStart w:id="36" w:name="_Toc532543670"/>
      <w:r w:rsidRPr="002F2D1D">
        <w:rPr>
          <w:rFonts w:ascii="Arial" w:hAnsi="Arial" w:cs="Arial"/>
          <w:sz w:val="24"/>
          <w:szCs w:val="24"/>
        </w:rPr>
        <w:t>Design Mock-Ups</w:t>
      </w:r>
      <w:bookmarkEnd w:id="36"/>
    </w:p>
    <w:p w:rsidR="00E9691B" w:rsidRPr="00E9691B" w:rsidRDefault="00E9691B" w:rsidP="00E9691B"/>
    <w:p w:rsidR="00DD0B8C" w:rsidRPr="00C55F0A" w:rsidRDefault="00DD0B8C" w:rsidP="00DD0B8C">
      <w:pPr>
        <w:rPr>
          <w:rFonts w:ascii="Arial" w:hAnsi="Arial" w:cs="Arial"/>
          <w:szCs w:val="22"/>
        </w:rPr>
      </w:pPr>
      <w:r w:rsidRPr="00C55F0A">
        <w:rPr>
          <w:rFonts w:ascii="Arial" w:hAnsi="Arial" w:cs="Arial"/>
          <w:szCs w:val="22"/>
        </w:rPr>
        <w:t xml:space="preserve">The following design mock-ups have been approved by ACSA and they shall be implemented in the ACSA SharePoint Intranet site.  </w:t>
      </w:r>
    </w:p>
    <w:p w:rsidR="00DD0B8C" w:rsidRPr="00C55F0A" w:rsidRDefault="00DD0B8C" w:rsidP="00DD0B8C">
      <w:pPr>
        <w:rPr>
          <w:rFonts w:ascii="Arial" w:hAnsi="Arial" w:cs="Arial"/>
          <w:szCs w:val="22"/>
        </w:rPr>
      </w:pPr>
    </w:p>
    <w:p w:rsidR="00DD0B8C" w:rsidRDefault="00DD0B8C" w:rsidP="00DD0B8C">
      <w:pPr>
        <w:pStyle w:val="Heading3"/>
        <w:framePr w:wrap="around"/>
      </w:pPr>
      <w:bookmarkStart w:id="37" w:name="_Toc532543671"/>
      <w:r w:rsidRPr="00C55F0A">
        <w:t>3.1.1. Intranet Homepage</w:t>
      </w:r>
      <w:bookmarkEnd w:id="37"/>
    </w:p>
    <w:p w:rsidR="00DD0B8C" w:rsidRPr="00C55F0A" w:rsidRDefault="00DD0B8C" w:rsidP="00DD0B8C"/>
    <w:p w:rsidR="00DD0B8C" w:rsidRDefault="00DD0B8C" w:rsidP="00DD0B8C">
      <w:pPr>
        <w:rPr>
          <w:rFonts w:ascii="Arial" w:hAnsi="Arial" w:cs="Arial"/>
          <w:szCs w:val="22"/>
        </w:rPr>
      </w:pPr>
    </w:p>
    <w:p w:rsidR="00DD0B8C" w:rsidRDefault="00DD0B8C" w:rsidP="00DD0B8C">
      <w:pPr>
        <w:rPr>
          <w:rFonts w:ascii="Arial" w:hAnsi="Arial" w:cs="Arial"/>
          <w:szCs w:val="22"/>
        </w:rPr>
      </w:pPr>
    </w:p>
    <w:p w:rsidR="00DD0B8C" w:rsidRPr="00C55F0A" w:rsidRDefault="00DD0B8C" w:rsidP="00DD0B8C">
      <w:pPr>
        <w:rPr>
          <w:rFonts w:ascii="Arial" w:hAnsi="Arial" w:cs="Arial"/>
          <w:szCs w:val="22"/>
        </w:rPr>
      </w:pPr>
      <w:r w:rsidRPr="00C55F0A">
        <w:rPr>
          <w:rFonts w:ascii="Arial" w:hAnsi="Arial" w:cs="Arial"/>
          <w:szCs w:val="22"/>
        </w:rPr>
        <w:t>The image below depicts what the intranet homepage will look</w:t>
      </w:r>
      <w:r>
        <w:rPr>
          <w:rFonts w:ascii="Arial" w:hAnsi="Arial" w:cs="Arial"/>
          <w:szCs w:val="22"/>
        </w:rPr>
        <w:t xml:space="preserve"> like.</w:t>
      </w:r>
    </w:p>
    <w:p w:rsidR="00DD0B8C" w:rsidRDefault="00DD0B8C" w:rsidP="00DD0B8C">
      <w:pPr>
        <w:keepNext/>
        <w:jc w:val="center"/>
      </w:pPr>
      <w:r>
        <w:rPr>
          <w:noProof/>
          <w:lang w:val="en-ZA" w:eastAsia="en-ZA"/>
        </w:rPr>
        <w:lastRenderedPageBreak/>
        <w:drawing>
          <wp:inline distT="0" distB="0" distL="0" distR="0" wp14:anchorId="79551F1C" wp14:editId="51975B73">
            <wp:extent cx="3832860" cy="8105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844952" cy="8130711"/>
                    </a:xfrm>
                    <a:prstGeom prst="rect">
                      <a:avLst/>
                    </a:prstGeom>
                  </pic:spPr>
                </pic:pic>
              </a:graphicData>
            </a:graphic>
          </wp:inline>
        </w:drawing>
      </w: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1</w:t>
      </w:r>
      <w:r w:rsidRPr="000F0BE7">
        <w:rPr>
          <w:rFonts w:ascii="Arial" w:hAnsi="Arial" w:cs="Arial"/>
          <w:sz w:val="18"/>
          <w:szCs w:val="18"/>
        </w:rPr>
        <w:fldChar w:fldCharType="end"/>
      </w:r>
      <w:r w:rsidRPr="000F0BE7">
        <w:rPr>
          <w:rFonts w:ascii="Arial" w:hAnsi="Arial" w:cs="Arial"/>
          <w:sz w:val="18"/>
          <w:szCs w:val="18"/>
        </w:rPr>
        <w:t xml:space="preserve"> Home Page Design</w:t>
      </w:r>
    </w:p>
    <w:p w:rsidR="00DD0B8C" w:rsidRDefault="00DD0B8C" w:rsidP="00DD0B8C"/>
    <w:p w:rsidR="00DD0B8C" w:rsidRPr="0029733D" w:rsidRDefault="00DD0B8C" w:rsidP="00DD0B8C">
      <w:pPr>
        <w:pStyle w:val="Heading3"/>
        <w:framePr w:wrap="around"/>
      </w:pPr>
      <w:bookmarkStart w:id="38" w:name="_Toc532543672"/>
      <w:r w:rsidRPr="0029733D">
        <w:t>3.</w:t>
      </w:r>
      <w:r>
        <w:t>1</w:t>
      </w:r>
      <w:r w:rsidRPr="0029733D">
        <w:t>.</w:t>
      </w:r>
      <w:r>
        <w:t>2</w:t>
      </w:r>
      <w:r w:rsidRPr="0029733D">
        <w:t xml:space="preserve">  </w:t>
      </w:r>
      <w:r>
        <w:t>Document Centre</w:t>
      </w:r>
      <w:bookmarkEnd w:id="38"/>
      <w:r>
        <w:t xml:space="preserve">  </w:t>
      </w:r>
    </w:p>
    <w:p w:rsidR="00DD0B8C" w:rsidRDefault="00DD0B8C" w:rsidP="00DD0B8C"/>
    <w:p w:rsidR="00DD0B8C" w:rsidRDefault="00DD0B8C" w:rsidP="00DD0B8C"/>
    <w:p w:rsidR="00DD0B8C" w:rsidRPr="000F0BE7" w:rsidRDefault="00DD0B8C" w:rsidP="00DD0B8C">
      <w:pPr>
        <w:rPr>
          <w:rFonts w:ascii="Arial" w:hAnsi="Arial" w:cs="Arial"/>
        </w:rPr>
      </w:pPr>
      <w:r w:rsidRPr="000F0BE7">
        <w:rPr>
          <w:rFonts w:ascii="Arial" w:hAnsi="Arial" w:cs="Arial"/>
        </w:rPr>
        <w:t>The image below depicts how the document centre will be structured across the intranet.</w:t>
      </w:r>
    </w:p>
    <w:p w:rsidR="00DD0B8C" w:rsidRDefault="00DD0B8C" w:rsidP="00DD0B8C">
      <w:pPr>
        <w:keepNext/>
      </w:pPr>
      <w:r>
        <w:rPr>
          <w:noProof/>
          <w:lang w:val="en-ZA" w:eastAsia="en-ZA"/>
        </w:rPr>
        <w:lastRenderedPageBreak/>
        <w:drawing>
          <wp:anchor distT="0" distB="0" distL="114300" distR="114300" simplePos="0" relativeHeight="251659264" behindDoc="0" locked="0" layoutInCell="1" allowOverlap="1" wp14:anchorId="369C225F" wp14:editId="1EDF56F4">
            <wp:simplePos x="914400" y="4648200"/>
            <wp:positionH relativeFrom="column">
              <wp:align>left</wp:align>
            </wp:positionH>
            <wp:positionV relativeFrom="paragraph">
              <wp:align>top</wp:align>
            </wp:positionV>
            <wp:extent cx="5248275" cy="470535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32922" b="11573"/>
                    <a:stretch/>
                  </pic:blipFill>
                  <pic:spPr bwMode="auto">
                    <a:xfrm>
                      <a:off x="0" y="0"/>
                      <a:ext cx="5248275" cy="4705350"/>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2</w:t>
      </w:r>
      <w:r w:rsidRPr="000F0BE7">
        <w:rPr>
          <w:rFonts w:ascii="Arial" w:hAnsi="Arial" w:cs="Arial"/>
          <w:sz w:val="18"/>
          <w:szCs w:val="18"/>
        </w:rPr>
        <w:fldChar w:fldCharType="end"/>
      </w:r>
      <w:r w:rsidRPr="000F0BE7">
        <w:rPr>
          <w:rFonts w:ascii="Arial" w:hAnsi="Arial" w:cs="Arial"/>
          <w:sz w:val="18"/>
          <w:szCs w:val="18"/>
        </w:rPr>
        <w:t xml:space="preserve"> Document Centre Design</w:t>
      </w:r>
    </w:p>
    <w:p w:rsidR="00DD0B8C" w:rsidRDefault="00DD0B8C" w:rsidP="00DD0B8C"/>
    <w:p w:rsidR="00DD0B8C" w:rsidRDefault="00DD0B8C" w:rsidP="00DD0B8C">
      <w:pPr>
        <w:keepNext/>
        <w:jc w:val="center"/>
      </w:pPr>
      <w:r>
        <w:rPr>
          <w:noProof/>
          <w:lang w:val="en-ZA" w:eastAsia="en-ZA"/>
        </w:rPr>
        <w:lastRenderedPageBreak/>
        <w:drawing>
          <wp:inline distT="0" distB="0" distL="0" distR="0" wp14:anchorId="79178A35" wp14:editId="171DFC9B">
            <wp:extent cx="2705100" cy="3504167"/>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710224" cy="3510804"/>
                    </a:xfrm>
                    <a:prstGeom prst="rect">
                      <a:avLst/>
                    </a:prstGeom>
                  </pic:spPr>
                </pic:pic>
              </a:graphicData>
            </a:graphic>
          </wp:inline>
        </w:drawing>
      </w:r>
    </w:p>
    <w:p w:rsidR="00DD0B8C" w:rsidRDefault="00DD0B8C" w:rsidP="00DD0B8C">
      <w:pPr>
        <w:pStyle w:val="Caption"/>
        <w:jc w:val="both"/>
      </w:pP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3</w:t>
      </w:r>
      <w:r w:rsidRPr="000F0BE7">
        <w:rPr>
          <w:rFonts w:ascii="Arial" w:hAnsi="Arial" w:cs="Arial"/>
          <w:sz w:val="18"/>
          <w:szCs w:val="18"/>
        </w:rPr>
        <w:fldChar w:fldCharType="end"/>
      </w:r>
      <w:r w:rsidRPr="000F0BE7">
        <w:rPr>
          <w:rFonts w:ascii="Arial" w:hAnsi="Arial" w:cs="Arial"/>
          <w:sz w:val="18"/>
          <w:szCs w:val="18"/>
        </w:rPr>
        <w:t xml:space="preserve"> Document Centre Design</w:t>
      </w:r>
    </w:p>
    <w:p w:rsidR="00DD0B8C" w:rsidRPr="00C55F0A" w:rsidRDefault="00DD0B8C" w:rsidP="00DD0B8C">
      <w:pPr>
        <w:rPr>
          <w:rFonts w:ascii="Arial" w:hAnsi="Arial" w:cs="Arial"/>
        </w:rPr>
      </w:pPr>
    </w:p>
    <w:p w:rsidR="00DD0B8C" w:rsidRPr="00C55F0A" w:rsidRDefault="00DD0B8C" w:rsidP="00DD0B8C">
      <w:pPr>
        <w:pStyle w:val="Heading3"/>
        <w:framePr w:wrap="around"/>
      </w:pPr>
      <w:bookmarkStart w:id="39" w:name="_Toc532543673"/>
      <w:r w:rsidRPr="00C55F0A">
        <w:t>3.1.3 SharePoint List View Form</w:t>
      </w:r>
      <w:bookmarkEnd w:id="39"/>
      <w:r w:rsidRPr="00C55F0A">
        <w:t xml:space="preserve">  </w:t>
      </w:r>
    </w:p>
    <w:p w:rsidR="00DD0B8C" w:rsidRPr="00C55F0A" w:rsidRDefault="00DD0B8C" w:rsidP="00DD0B8C">
      <w:pPr>
        <w:rPr>
          <w:rFonts w:ascii="Arial" w:hAnsi="Arial" w:cs="Arial"/>
        </w:rPr>
      </w:pPr>
    </w:p>
    <w:p w:rsidR="00DD0B8C" w:rsidRDefault="00DD0B8C" w:rsidP="00DD0B8C"/>
    <w:p w:rsidR="00DD0B8C" w:rsidRDefault="00DD0B8C" w:rsidP="00DD0B8C">
      <w:pPr>
        <w:keepNext/>
        <w:jc w:val="center"/>
      </w:pPr>
      <w:r>
        <w:rPr>
          <w:noProof/>
          <w:lang w:val="en-ZA" w:eastAsia="en-ZA"/>
        </w:rPr>
        <w:drawing>
          <wp:inline distT="0" distB="0" distL="0" distR="0" wp14:anchorId="747088C4" wp14:editId="1C3BCBD4">
            <wp:extent cx="2752725" cy="3619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757461" cy="3625832"/>
                    </a:xfrm>
                    <a:prstGeom prst="rect">
                      <a:avLst/>
                    </a:prstGeom>
                  </pic:spPr>
                </pic:pic>
              </a:graphicData>
            </a:graphic>
          </wp:inline>
        </w:drawing>
      </w:r>
    </w:p>
    <w:p w:rsidR="00DD0B8C" w:rsidRDefault="00DD0B8C" w:rsidP="00DD0B8C">
      <w:pPr>
        <w:pStyle w:val="Caption"/>
        <w:jc w:val="both"/>
      </w:pPr>
    </w:p>
    <w:p w:rsidR="00DD0B8C"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4</w:t>
      </w:r>
      <w:r w:rsidRPr="000F0BE7">
        <w:rPr>
          <w:rFonts w:ascii="Arial" w:hAnsi="Arial" w:cs="Arial"/>
          <w:sz w:val="18"/>
          <w:szCs w:val="18"/>
        </w:rPr>
        <w:fldChar w:fldCharType="end"/>
      </w:r>
      <w:r w:rsidRPr="000F0BE7">
        <w:rPr>
          <w:rFonts w:ascii="Arial" w:hAnsi="Arial" w:cs="Arial"/>
          <w:sz w:val="18"/>
          <w:szCs w:val="18"/>
        </w:rPr>
        <w:t xml:space="preserve"> SharePoint List View Form Design</w:t>
      </w:r>
    </w:p>
    <w:p w:rsidR="00DD0B8C" w:rsidRDefault="00DD0B8C" w:rsidP="00DD0B8C"/>
    <w:p w:rsidR="00DD0B8C" w:rsidRPr="000F0BE7" w:rsidRDefault="00DD0B8C" w:rsidP="00DD0B8C"/>
    <w:p w:rsidR="00DD0B8C" w:rsidRPr="00C55F0A" w:rsidRDefault="00DD0B8C" w:rsidP="00DD0B8C">
      <w:pPr>
        <w:rPr>
          <w:rFonts w:ascii="Arial" w:hAnsi="Arial" w:cs="Arial"/>
        </w:rPr>
      </w:pPr>
    </w:p>
    <w:p w:rsidR="00DD0B8C" w:rsidRPr="00C55F0A" w:rsidRDefault="00DD0B8C" w:rsidP="00DD0B8C">
      <w:pPr>
        <w:pStyle w:val="Heading3"/>
        <w:framePr w:wrap="around"/>
      </w:pPr>
      <w:bookmarkStart w:id="40" w:name="_Toc532543674"/>
      <w:r w:rsidRPr="00C55F0A">
        <w:lastRenderedPageBreak/>
        <w:t>3.1.4 SharePoint Document Library View Form</w:t>
      </w:r>
      <w:bookmarkEnd w:id="40"/>
      <w:r w:rsidRPr="00C55F0A">
        <w:t xml:space="preserve">  </w:t>
      </w:r>
    </w:p>
    <w:p w:rsidR="00DD0B8C" w:rsidRPr="00C55F0A" w:rsidRDefault="00DD0B8C" w:rsidP="00DD0B8C">
      <w:pPr>
        <w:rPr>
          <w:rFonts w:ascii="Arial" w:hAnsi="Arial" w:cs="Arial"/>
        </w:rPr>
      </w:pPr>
    </w:p>
    <w:p w:rsidR="00DD0B8C" w:rsidRPr="00C55F0A" w:rsidRDefault="00DD0B8C" w:rsidP="00DD0B8C">
      <w:pPr>
        <w:rPr>
          <w:rFonts w:ascii="Arial" w:hAnsi="Arial" w:cs="Arial"/>
        </w:rPr>
      </w:pPr>
    </w:p>
    <w:p w:rsidR="00DD0B8C" w:rsidRDefault="00DD0B8C" w:rsidP="00DD0B8C">
      <w:pPr>
        <w:keepNext/>
        <w:jc w:val="center"/>
      </w:pPr>
      <w:r>
        <w:rPr>
          <w:noProof/>
          <w:lang w:val="en-ZA" w:eastAsia="en-ZA"/>
        </w:rPr>
        <w:drawing>
          <wp:inline distT="0" distB="0" distL="0" distR="0" wp14:anchorId="3D074AF9" wp14:editId="5BD40CD2">
            <wp:extent cx="2705100" cy="350416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710224" cy="3510804"/>
                    </a:xfrm>
                    <a:prstGeom prst="rect">
                      <a:avLst/>
                    </a:prstGeom>
                  </pic:spPr>
                </pic:pic>
              </a:graphicData>
            </a:graphic>
          </wp:inline>
        </w:drawing>
      </w:r>
    </w:p>
    <w:p w:rsidR="00DD0B8C" w:rsidRDefault="00DD0B8C" w:rsidP="00DD0B8C">
      <w:pPr>
        <w:pStyle w:val="Caption"/>
        <w:jc w:val="both"/>
      </w:pP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5</w:t>
      </w:r>
      <w:r w:rsidRPr="000F0BE7">
        <w:rPr>
          <w:rFonts w:ascii="Arial" w:hAnsi="Arial" w:cs="Arial"/>
          <w:sz w:val="18"/>
          <w:szCs w:val="18"/>
        </w:rPr>
        <w:fldChar w:fldCharType="end"/>
      </w:r>
      <w:r w:rsidRPr="000F0BE7">
        <w:rPr>
          <w:rFonts w:ascii="Arial" w:hAnsi="Arial" w:cs="Arial"/>
          <w:sz w:val="18"/>
          <w:szCs w:val="18"/>
        </w:rPr>
        <w:t xml:space="preserve"> SharePoint Document Library View Form Design</w:t>
      </w:r>
    </w:p>
    <w:p w:rsidR="00DD0B8C" w:rsidRPr="00D649DD" w:rsidRDefault="00DD0B8C" w:rsidP="00DD0B8C">
      <w:pPr>
        <w:rPr>
          <w:lang w:val="en-ZA"/>
        </w:rPr>
      </w:pPr>
    </w:p>
    <w:p w:rsidR="00DD0B8C" w:rsidRPr="002F2D1D" w:rsidRDefault="00DD0B8C" w:rsidP="00DD0B8C">
      <w:pPr>
        <w:pStyle w:val="Heading2"/>
        <w:rPr>
          <w:rFonts w:ascii="Arial" w:hAnsi="Arial" w:cs="Arial"/>
          <w:sz w:val="24"/>
          <w:szCs w:val="24"/>
        </w:rPr>
      </w:pPr>
      <w:bookmarkStart w:id="41" w:name="_Toc532543675"/>
      <w:r w:rsidRPr="002F2D1D">
        <w:rPr>
          <w:rFonts w:ascii="Arial" w:hAnsi="Arial" w:cs="Arial"/>
          <w:sz w:val="24"/>
          <w:szCs w:val="24"/>
        </w:rPr>
        <w:t>Master Pages</w:t>
      </w:r>
      <w:bookmarkEnd w:id="41"/>
    </w:p>
    <w:p w:rsidR="00DD0B8C" w:rsidRDefault="00DD0B8C" w:rsidP="00DD0B8C">
      <w:pPr>
        <w:spacing w:after="300"/>
        <w:ind w:left="-5" w:right="14"/>
        <w:rPr>
          <w:rFonts w:ascii="Arial" w:hAnsi="Arial" w:cs="Arial"/>
          <w:szCs w:val="22"/>
        </w:rPr>
      </w:pPr>
      <w:bookmarkStart w:id="42" w:name="_Hlk528686812"/>
      <w:r w:rsidRPr="00C55F0A">
        <w:rPr>
          <w:rFonts w:ascii="Arial" w:hAnsi="Arial" w:cs="Arial"/>
          <w:szCs w:val="22"/>
        </w:rPr>
        <w:t xml:space="preserve">Master pages apply consistent branding to all pages on a site, thereby helping to ensure that brand assets are correctly used. Master pages allow one to define the layout and common features of a whole set of pages in a single file, providing a much easier and more maintainable route to a consistent look-and-feel. Navigation, footers and headers are commonly included in master pages. Each element is defined in the Master Page Elements section of the document. </w:t>
      </w:r>
      <w:bookmarkStart w:id="43" w:name="_Hlk528686864"/>
      <w:bookmarkEnd w:id="42"/>
    </w:p>
    <w:p w:rsidR="00DD0B8C" w:rsidRDefault="00DD0B8C" w:rsidP="00DD0B8C">
      <w:pPr>
        <w:spacing w:after="300"/>
        <w:ind w:left="-5" w:right="14"/>
        <w:rPr>
          <w:rFonts w:ascii="Arial" w:hAnsi="Arial" w:cs="Arial"/>
          <w:szCs w:val="22"/>
        </w:rPr>
      </w:pPr>
    </w:p>
    <w:p w:rsidR="00DD0B8C" w:rsidRPr="00C55F0A" w:rsidRDefault="00DD0B8C" w:rsidP="00DD0B8C">
      <w:pPr>
        <w:pStyle w:val="Heading3"/>
        <w:framePr w:wrap="around"/>
      </w:pPr>
      <w:bookmarkStart w:id="44" w:name="_Toc532543676"/>
      <w:r w:rsidRPr="00C55F0A">
        <w:t xml:space="preserve">3.2.1. </w:t>
      </w:r>
      <w:r>
        <w:t>Home Master Page</w:t>
      </w:r>
      <w:bookmarkEnd w:id="44"/>
    </w:p>
    <w:p w:rsidR="00DD0B8C" w:rsidRDefault="00DD0B8C" w:rsidP="00DD0B8C">
      <w:pPr>
        <w:spacing w:after="300"/>
        <w:ind w:left="-5" w:right="14"/>
        <w:rPr>
          <w:rFonts w:ascii="Arial" w:hAnsi="Arial" w:cs="Arial"/>
          <w:szCs w:val="22"/>
        </w:rPr>
      </w:pPr>
    </w:p>
    <w:p w:rsidR="00DD0B8C" w:rsidRDefault="00DD0B8C" w:rsidP="00DD0B8C">
      <w:pPr>
        <w:spacing w:after="300"/>
        <w:ind w:left="-5" w:right="14"/>
        <w:rPr>
          <w:rFonts w:ascii="Arial" w:hAnsi="Arial" w:cs="Arial"/>
          <w:szCs w:val="22"/>
        </w:rPr>
      </w:pPr>
    </w:p>
    <w:p w:rsidR="00DD0B8C" w:rsidRDefault="00DD0B8C" w:rsidP="00DD0B8C">
      <w:pPr>
        <w:spacing w:after="300"/>
        <w:ind w:left="-5" w:right="14"/>
        <w:rPr>
          <w:rFonts w:ascii="Arial" w:hAnsi="Arial" w:cs="Arial"/>
          <w:szCs w:val="22"/>
        </w:rPr>
      </w:pPr>
    </w:p>
    <w:p w:rsidR="00DD0B8C" w:rsidRDefault="00DD0B8C" w:rsidP="00DD0B8C">
      <w:pPr>
        <w:spacing w:after="241"/>
        <w:ind w:left="-5" w:right="14"/>
        <w:rPr>
          <w:rFonts w:ascii="Arial" w:hAnsi="Arial" w:cs="Arial"/>
          <w:szCs w:val="22"/>
        </w:rPr>
      </w:pPr>
      <w:r w:rsidRPr="00C55F0A">
        <w:rPr>
          <w:rFonts w:ascii="Arial" w:hAnsi="Arial" w:cs="Arial"/>
          <w:szCs w:val="22"/>
        </w:rPr>
        <w:t xml:space="preserve">The Home Master Page will be used on any page that needs to be aligned to the centre of the screen and has no Global (top site) Navigation requirements, this includes the home page of the intranet. </w:t>
      </w:r>
    </w:p>
    <w:p w:rsidR="00DD0B8C" w:rsidRPr="00EC49F7" w:rsidRDefault="00DD0B8C" w:rsidP="00DD0B8C">
      <w:pPr>
        <w:spacing w:after="300"/>
        <w:ind w:left="-5" w:right="14"/>
        <w:rPr>
          <w:rFonts w:ascii="Arial" w:hAnsi="Arial" w:cs="Arial"/>
          <w:szCs w:val="22"/>
        </w:rPr>
      </w:pPr>
    </w:p>
    <w:bookmarkEnd w:id="43"/>
    <w:p w:rsidR="00DD0B8C" w:rsidRDefault="00DD0B8C" w:rsidP="00DD0B8C">
      <w:pPr>
        <w:keepNext/>
        <w:jc w:val="center"/>
      </w:pPr>
      <w:r>
        <w:rPr>
          <w:noProof/>
          <w:color w:val="00B050"/>
        </w:rPr>
        <w:lastRenderedPageBreak/>
        <mc:AlternateContent>
          <mc:Choice Requires="wps">
            <w:drawing>
              <wp:anchor distT="0" distB="0" distL="114300" distR="114300" simplePos="0" relativeHeight="251666432" behindDoc="0" locked="0" layoutInCell="1" allowOverlap="1">
                <wp:simplePos x="0" y="0"/>
                <wp:positionH relativeFrom="column">
                  <wp:posOffset>3810000</wp:posOffset>
                </wp:positionH>
                <wp:positionV relativeFrom="paragraph">
                  <wp:posOffset>2190115</wp:posOffset>
                </wp:positionV>
                <wp:extent cx="752475" cy="521335"/>
                <wp:effectExtent l="19050" t="19050" r="28575" b="31115"/>
                <wp:wrapNone/>
                <wp:docPr id="56" name="Arrow: Right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52475" cy="521335"/>
                        </a:xfrm>
                        <a:prstGeom prst="rightArrow">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3CC568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6" o:spid="_x0000_s1026" type="#_x0000_t13" style="position:absolute;margin-left:300pt;margin-top:172.45pt;width:59.25pt;height:41.0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" adj="14117" fillcolor="#00b050" strokecolor="#00b050" strokeweight="1pt">
                <v:path arrowok="t"/>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3867150</wp:posOffset>
                </wp:positionH>
                <wp:positionV relativeFrom="paragraph">
                  <wp:posOffset>3257550</wp:posOffset>
                </wp:positionV>
                <wp:extent cx="752475" cy="45720"/>
                <wp:effectExtent l="19050" t="19050" r="28575" b="30480"/>
                <wp:wrapNone/>
                <wp:docPr id="57" name="Arrow: Right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52475" cy="45720"/>
                        </a:xfrm>
                        <a:prstGeom prst="rightArrow">
                          <a:avLst/>
                        </a:prstGeom>
                        <a:solidFill>
                          <a:schemeClr val="accent6"/>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91F40D" id="Arrow: Right 57" o:spid="_x0000_s1026" type="#_x0000_t13" style="position:absolute;margin-left:304.5pt;margin-top:256.5pt;width:59.25pt;height:3.6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" adj="20944" fillcolor="#70ad47 [3209]" strokecolor="#538135 [2409]" strokeweight="1pt">
                <v:path arrowok="t"/>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3810000</wp:posOffset>
                </wp:positionH>
                <wp:positionV relativeFrom="paragraph">
                  <wp:posOffset>171450</wp:posOffset>
                </wp:positionV>
                <wp:extent cx="752475" cy="45720"/>
                <wp:effectExtent l="19050" t="19050" r="28575" b="30480"/>
                <wp:wrapNone/>
                <wp:docPr id="54" name="Arrow: Right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52475" cy="45720"/>
                        </a:xfrm>
                        <a:prstGeom prst="rightArrow">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223DE1B" id="Arrow: Right 54" o:spid="_x0000_s1026" type="#_x0000_t13" style="position:absolute;margin-left:300pt;margin-top:13.5pt;width:59.25pt;height:3.6pt;rotation:18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" adj="20944" fillcolor="#4472c4 [3204]" strokecolor="red" strokeweight="1pt">
                <v:path arrowok="t"/>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3800475</wp:posOffset>
                </wp:positionH>
                <wp:positionV relativeFrom="paragraph">
                  <wp:posOffset>723900</wp:posOffset>
                </wp:positionV>
                <wp:extent cx="752475" cy="45720"/>
                <wp:effectExtent l="19050" t="19050" r="28575" b="30480"/>
                <wp:wrapNone/>
                <wp:docPr id="58" name="Arrow: Right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752475" cy="45720"/>
                        </a:xfrm>
                        <a:prstGeom prst="rightArrow">
                          <a:avLst/>
                        </a:prstGeom>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F5E8AC0" id="Arrow: Right 58" o:spid="_x0000_s1026" type="#_x0000_t13" style="position:absolute;margin-left:299.25pt;margin-top:57pt;width:59.25pt;height:3.6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" adj="20944" fillcolor="#4472c4 [3204]" strokecolor="#44546a [3215]" strokeweight="1pt">
                <v:path arrowok="t"/>
              </v:shape>
            </w:pict>
          </mc:Fallback>
        </mc:AlternateContent>
      </w:r>
      <w:r>
        <w:rPr>
          <w:noProof/>
          <w:lang w:val="en-ZA" w:eastAsia="en-ZA"/>
        </w:rPr>
        <w:drawing>
          <wp:inline distT="0" distB="0" distL="0" distR="0" wp14:anchorId="70FCB060" wp14:editId="290735C8">
            <wp:extent cx="2781300" cy="3657179"/>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86947" cy="3664604"/>
                    </a:xfrm>
                    <a:prstGeom prst="rect">
                      <a:avLst/>
                    </a:prstGeom>
                  </pic:spPr>
                </pic:pic>
              </a:graphicData>
            </a:graphic>
          </wp:inline>
        </w:drawing>
      </w:r>
    </w:p>
    <w:p w:rsidR="00DD0B8C" w:rsidRDefault="00DD0B8C" w:rsidP="00DD0B8C">
      <w:pPr>
        <w:pStyle w:val="Caption"/>
        <w:jc w:val="both"/>
      </w:pP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6</w:t>
      </w:r>
      <w:r w:rsidRPr="000F0BE7">
        <w:rPr>
          <w:rFonts w:ascii="Arial" w:hAnsi="Arial" w:cs="Arial"/>
          <w:sz w:val="18"/>
          <w:szCs w:val="18"/>
        </w:rPr>
        <w:fldChar w:fldCharType="end"/>
      </w:r>
      <w:r w:rsidRPr="000F0BE7">
        <w:rPr>
          <w:rFonts w:ascii="Arial" w:hAnsi="Arial" w:cs="Arial"/>
          <w:sz w:val="18"/>
          <w:szCs w:val="18"/>
        </w:rPr>
        <w:t xml:space="preserve"> Home Master Page</w:t>
      </w:r>
    </w:p>
    <w:p w:rsidR="00DD0B8C" w:rsidRPr="00C55F0A" w:rsidRDefault="00DD0B8C" w:rsidP="00DD0B8C">
      <w:pPr>
        <w:rPr>
          <w:rFonts w:ascii="Arial" w:hAnsi="Arial" w:cs="Arial"/>
          <w:szCs w:val="22"/>
        </w:rPr>
      </w:pPr>
    </w:p>
    <w:p w:rsidR="00DD0B8C" w:rsidRPr="00C55F0A" w:rsidRDefault="00DD0B8C" w:rsidP="00DD0B8C">
      <w:pPr>
        <w:spacing w:after="240"/>
        <w:ind w:left="-5" w:right="14"/>
        <w:rPr>
          <w:rFonts w:ascii="Arial" w:hAnsi="Arial" w:cs="Arial"/>
          <w:szCs w:val="22"/>
        </w:rPr>
      </w:pPr>
      <w:r w:rsidRPr="00C55F0A">
        <w:rPr>
          <w:rFonts w:ascii="Arial" w:hAnsi="Arial" w:cs="Arial"/>
          <w:szCs w:val="22"/>
        </w:rPr>
        <w:t xml:space="preserve">The red arrow shows the location of the Header of the master page.  Just beneath the header is one of the navigation elements of the master page (the top navigation menu). </w:t>
      </w:r>
    </w:p>
    <w:p w:rsidR="00DD0B8C" w:rsidRPr="00C55F0A" w:rsidRDefault="00DD0B8C" w:rsidP="00DD0B8C">
      <w:pPr>
        <w:ind w:left="-5" w:right="14"/>
        <w:rPr>
          <w:rFonts w:ascii="Arial" w:hAnsi="Arial" w:cs="Arial"/>
          <w:szCs w:val="22"/>
        </w:rPr>
      </w:pPr>
      <w:r w:rsidRPr="00C55F0A">
        <w:rPr>
          <w:rFonts w:ascii="Arial" w:hAnsi="Arial" w:cs="Arial"/>
          <w:szCs w:val="22"/>
        </w:rPr>
        <w:t xml:space="preserve">The green arrow indicates the first of two content areas. </w:t>
      </w:r>
    </w:p>
    <w:p w:rsidR="00DD0B8C" w:rsidRPr="00C55F0A" w:rsidRDefault="00DD0B8C" w:rsidP="00DD0B8C">
      <w:pPr>
        <w:spacing w:after="333"/>
        <w:ind w:left="-5" w:right="14"/>
        <w:rPr>
          <w:rFonts w:ascii="Arial" w:hAnsi="Arial" w:cs="Arial"/>
          <w:szCs w:val="22"/>
        </w:rPr>
      </w:pPr>
      <w:r w:rsidRPr="00C55F0A">
        <w:rPr>
          <w:rFonts w:ascii="Arial" w:hAnsi="Arial" w:cs="Arial"/>
          <w:szCs w:val="22"/>
        </w:rPr>
        <w:t xml:space="preserve">The orange arrow indicates the footer of the master page. </w:t>
      </w:r>
    </w:p>
    <w:p w:rsidR="00DD0B8C" w:rsidRPr="00C55F0A" w:rsidRDefault="00DD0B8C" w:rsidP="00DD0B8C">
      <w:pPr>
        <w:spacing w:after="333"/>
        <w:ind w:left="-5" w:right="14"/>
        <w:rPr>
          <w:rFonts w:ascii="Arial" w:hAnsi="Arial" w:cs="Arial"/>
          <w:szCs w:val="22"/>
        </w:rPr>
      </w:pPr>
      <w:r w:rsidRPr="00C55F0A">
        <w:rPr>
          <w:rFonts w:ascii="Arial" w:hAnsi="Arial" w:cs="Arial"/>
          <w:szCs w:val="22"/>
        </w:rPr>
        <w:t xml:space="preserve">The blue arrow indicates the rotating banner with content of the master page. </w:t>
      </w:r>
    </w:p>
    <w:p w:rsidR="00DD0B8C" w:rsidRPr="00C55F0A" w:rsidRDefault="00DD0B8C" w:rsidP="00DD0B8C">
      <w:pPr>
        <w:spacing w:after="241"/>
        <w:ind w:right="14"/>
        <w:rPr>
          <w:rFonts w:ascii="Arial" w:hAnsi="Arial" w:cs="Arial"/>
          <w:szCs w:val="22"/>
        </w:rPr>
      </w:pPr>
    </w:p>
    <w:p w:rsidR="00DD0B8C" w:rsidRDefault="00DD0B8C" w:rsidP="00DD0B8C">
      <w:pPr>
        <w:ind w:left="-5" w:right="14"/>
        <w:rPr>
          <w:rFonts w:ascii="Arial" w:hAnsi="Arial" w:cs="Arial"/>
          <w:szCs w:val="22"/>
        </w:rPr>
      </w:pPr>
      <w:r w:rsidRPr="00C55F0A">
        <w:rPr>
          <w:rFonts w:ascii="Arial" w:hAnsi="Arial" w:cs="Arial"/>
          <w:szCs w:val="22"/>
        </w:rPr>
        <w:t>The following Master Page elements are used on the Home Master Page (</w:t>
      </w:r>
      <w:bookmarkStart w:id="45" w:name="_Hlk528686959"/>
      <w:r w:rsidRPr="00C55F0A">
        <w:rPr>
          <w:rFonts w:ascii="Arial" w:hAnsi="Arial" w:cs="Arial"/>
          <w:i/>
          <w:szCs w:val="22"/>
        </w:rPr>
        <w:t>Master page elements are illustrated in section 3.2.</w:t>
      </w:r>
      <w:r>
        <w:rPr>
          <w:rFonts w:ascii="Arial" w:hAnsi="Arial" w:cs="Arial"/>
          <w:i/>
          <w:szCs w:val="22"/>
        </w:rPr>
        <w:t>2</w:t>
      </w:r>
      <w:r w:rsidRPr="00C55F0A">
        <w:rPr>
          <w:rFonts w:ascii="Arial" w:hAnsi="Arial" w:cs="Arial"/>
          <w:szCs w:val="22"/>
        </w:rPr>
        <w:t xml:space="preserve">): </w:t>
      </w:r>
    </w:p>
    <w:p w:rsidR="00DD0B8C" w:rsidRPr="00C55F0A" w:rsidRDefault="00DD0B8C" w:rsidP="00DD0B8C">
      <w:pPr>
        <w:ind w:left="-5" w:right="14"/>
        <w:rPr>
          <w:rFonts w:ascii="Arial" w:hAnsi="Arial" w:cs="Arial"/>
          <w:szCs w:val="22"/>
        </w:rPr>
      </w:pP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SharePoint Ribbon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Logo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Search Control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Mega Menu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Bread Crumb Navigation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Rotating image content banner</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Main Content Area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 xml:space="preserve">Footer Content Area </w:t>
      </w:r>
    </w:p>
    <w:p w:rsidR="00DD0B8C" w:rsidRPr="00C55F0A" w:rsidRDefault="00DD0B8C" w:rsidP="00DD0B8C">
      <w:pPr>
        <w:numPr>
          <w:ilvl w:val="0"/>
          <w:numId w:val="31"/>
        </w:numPr>
        <w:spacing w:after="74" w:line="265" w:lineRule="auto"/>
        <w:ind w:right="14" w:hanging="432"/>
        <w:contextualSpacing w:val="0"/>
        <w:rPr>
          <w:rFonts w:ascii="Arial" w:hAnsi="Arial" w:cs="Arial"/>
          <w:szCs w:val="22"/>
        </w:rPr>
      </w:pPr>
      <w:r w:rsidRPr="00C55F0A">
        <w:rPr>
          <w:rFonts w:ascii="Arial" w:hAnsi="Arial" w:cs="Arial"/>
          <w:szCs w:val="22"/>
        </w:rPr>
        <w:t>Footer Logo and Links</w:t>
      </w:r>
    </w:p>
    <w:p w:rsidR="00DD0B8C" w:rsidRDefault="00DD0B8C" w:rsidP="00DD0B8C">
      <w:pPr>
        <w:spacing w:after="74" w:line="265" w:lineRule="auto"/>
        <w:ind w:right="14"/>
        <w:contextualSpacing w:val="0"/>
        <w:rPr>
          <w:rFonts w:ascii="Arial" w:hAnsi="Arial" w:cs="Arial"/>
          <w:szCs w:val="22"/>
        </w:rPr>
      </w:pPr>
    </w:p>
    <w:p w:rsidR="00DD0B8C" w:rsidRPr="00C55F0A" w:rsidRDefault="00DD0B8C" w:rsidP="00DD0B8C">
      <w:pPr>
        <w:spacing w:after="74" w:line="265" w:lineRule="auto"/>
        <w:ind w:right="14"/>
        <w:contextualSpacing w:val="0"/>
        <w:rPr>
          <w:rFonts w:ascii="Arial" w:hAnsi="Arial" w:cs="Arial"/>
          <w:szCs w:val="22"/>
        </w:rPr>
      </w:pPr>
    </w:p>
    <w:p w:rsidR="00DD0B8C" w:rsidRPr="00C55F0A" w:rsidRDefault="00DD0B8C" w:rsidP="00DD0B8C">
      <w:pPr>
        <w:pStyle w:val="Heading4"/>
        <w:framePr w:wrap="around"/>
      </w:pPr>
      <w:r w:rsidRPr="00C55F0A">
        <w:rPr>
          <w:color w:val="44546A" w:themeColor="text2"/>
        </w:rPr>
        <w:t>3.2.1</w:t>
      </w:r>
      <w:r>
        <w:rPr>
          <w:color w:val="44546A" w:themeColor="text2"/>
        </w:rPr>
        <w:t>.1</w:t>
      </w:r>
      <w:r w:rsidRPr="00C55F0A">
        <w:rPr>
          <w:color w:val="44546A" w:themeColor="text2"/>
        </w:rPr>
        <w:t xml:space="preserve">. </w:t>
      </w:r>
      <w:r w:rsidRPr="00C55F0A">
        <w:t xml:space="preserve">Sub Home Master Page </w:t>
      </w:r>
    </w:p>
    <w:p w:rsidR="00DD0B8C" w:rsidRDefault="00DD0B8C" w:rsidP="00DD0B8C">
      <w:pPr>
        <w:spacing w:after="74" w:line="265" w:lineRule="auto"/>
        <w:ind w:right="14"/>
        <w:contextualSpacing w:val="0"/>
      </w:pPr>
    </w:p>
    <w:p w:rsidR="00DD0B8C" w:rsidRDefault="00DD0B8C" w:rsidP="00DD0B8C">
      <w:pPr>
        <w:spacing w:after="74" w:line="265" w:lineRule="auto"/>
        <w:ind w:right="14"/>
        <w:contextualSpacing w:val="0"/>
      </w:pPr>
    </w:p>
    <w:p w:rsidR="00DD0B8C" w:rsidRPr="002F1B29" w:rsidRDefault="00DD0B8C" w:rsidP="00DD0B8C">
      <w:pPr>
        <w:rPr>
          <w:rFonts w:ascii="Arial" w:hAnsi="Arial" w:cs="Arial"/>
        </w:rPr>
      </w:pPr>
      <w:r w:rsidRPr="002F1B29">
        <w:rPr>
          <w:rFonts w:ascii="Arial" w:hAnsi="Arial" w:cs="Arial"/>
        </w:rPr>
        <w:lastRenderedPageBreak/>
        <w:t>The Sub Home Master Page will be used on any page that needs to be aligned to the centre of the screen and requires Global (top site) Navigation. The Complex home page and the Departments home page will make use of the Sub Home Master Page.</w:t>
      </w:r>
    </w:p>
    <w:p w:rsidR="00DD0B8C" w:rsidRDefault="00DD0B8C" w:rsidP="00DD0B8C">
      <w:pPr>
        <w:rPr>
          <w:highlight w:val="yellow"/>
        </w:rPr>
      </w:pPr>
    </w:p>
    <w:p w:rsidR="00DD0B8C" w:rsidRDefault="00DD0B8C" w:rsidP="00DD0B8C">
      <w:pPr>
        <w:keepNext/>
        <w:spacing w:after="74" w:line="265" w:lineRule="auto"/>
        <w:ind w:right="14"/>
        <w:contextualSpacing w:val="0"/>
        <w:jc w:val="center"/>
      </w:pPr>
      <w:r>
        <w:rPr>
          <w:noProof/>
          <w:lang w:val="en-ZA" w:eastAsia="en-ZA"/>
        </w:rPr>
        <w:drawing>
          <wp:inline distT="0" distB="0" distL="0" distR="0" wp14:anchorId="14A70A82" wp14:editId="674AD053">
            <wp:extent cx="2781300" cy="365717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86947" cy="3664604"/>
                    </a:xfrm>
                    <a:prstGeom prst="rect">
                      <a:avLst/>
                    </a:prstGeom>
                  </pic:spPr>
                </pic:pic>
              </a:graphicData>
            </a:graphic>
          </wp:inline>
        </w:drawing>
      </w:r>
    </w:p>
    <w:p w:rsidR="00DD0B8C" w:rsidRPr="000F0BE7" w:rsidRDefault="00DD0B8C" w:rsidP="00DD0B8C">
      <w:pPr>
        <w:pStyle w:val="Caption"/>
        <w:rPr>
          <w:sz w:val="18"/>
          <w:szCs w:val="18"/>
        </w:rPr>
      </w:pPr>
      <w:r w:rsidRPr="000F0BE7">
        <w:rPr>
          <w:sz w:val="18"/>
          <w:szCs w:val="18"/>
        </w:rPr>
        <w:t xml:space="preserve">Figure </w:t>
      </w:r>
      <w:r w:rsidRPr="000F0BE7">
        <w:rPr>
          <w:sz w:val="18"/>
          <w:szCs w:val="18"/>
        </w:rPr>
        <w:fldChar w:fldCharType="begin"/>
      </w:r>
      <w:r w:rsidRPr="000F0BE7">
        <w:rPr>
          <w:sz w:val="18"/>
          <w:szCs w:val="18"/>
        </w:rPr>
        <w:instrText xml:space="preserve"> SEQ Figure \* ARABIC </w:instrText>
      </w:r>
      <w:r w:rsidRPr="000F0BE7">
        <w:rPr>
          <w:sz w:val="18"/>
          <w:szCs w:val="18"/>
        </w:rPr>
        <w:fldChar w:fldCharType="separate"/>
      </w:r>
      <w:r>
        <w:rPr>
          <w:noProof/>
          <w:sz w:val="18"/>
          <w:szCs w:val="18"/>
        </w:rPr>
        <w:t>7</w:t>
      </w:r>
      <w:r w:rsidRPr="000F0BE7">
        <w:rPr>
          <w:sz w:val="18"/>
          <w:szCs w:val="18"/>
        </w:rPr>
        <w:fldChar w:fldCharType="end"/>
      </w:r>
      <w:r w:rsidRPr="000F0BE7">
        <w:rPr>
          <w:sz w:val="18"/>
          <w:szCs w:val="18"/>
        </w:rPr>
        <w:t xml:space="preserve"> Sub Home Master Page</w:t>
      </w:r>
    </w:p>
    <w:p w:rsidR="00DD0B8C" w:rsidRPr="006B7AC2" w:rsidRDefault="00DD0B8C" w:rsidP="00DD0B8C"/>
    <w:p w:rsidR="00DD0B8C" w:rsidRDefault="00DD0B8C" w:rsidP="00DD0B8C">
      <w:pPr>
        <w:spacing w:after="256"/>
        <w:ind w:left="-5" w:right="14"/>
        <w:rPr>
          <w:rFonts w:ascii="Arial" w:hAnsi="Arial" w:cs="Arial"/>
          <w:szCs w:val="22"/>
        </w:rPr>
      </w:pPr>
      <w:r w:rsidRPr="002F1B29">
        <w:rPr>
          <w:rFonts w:ascii="Arial" w:hAnsi="Arial" w:cs="Arial"/>
          <w:szCs w:val="22"/>
        </w:rPr>
        <w:t>The following Master Page elements are used on the Sub Home Master Page (</w:t>
      </w:r>
      <w:r w:rsidRPr="002F1B29">
        <w:rPr>
          <w:rFonts w:ascii="Arial" w:hAnsi="Arial" w:cs="Arial"/>
          <w:i/>
          <w:szCs w:val="22"/>
        </w:rPr>
        <w:t>Master page elements are illustrated in section 3.2.</w:t>
      </w:r>
      <w:r>
        <w:rPr>
          <w:rFonts w:ascii="Arial" w:hAnsi="Arial" w:cs="Arial"/>
          <w:i/>
          <w:szCs w:val="22"/>
        </w:rPr>
        <w:t>2</w:t>
      </w:r>
      <w:r w:rsidRPr="002F1B29">
        <w:rPr>
          <w:rFonts w:ascii="Arial" w:hAnsi="Arial" w:cs="Arial"/>
          <w:szCs w:val="22"/>
        </w:rPr>
        <w:t xml:space="preserve">): </w:t>
      </w:r>
    </w:p>
    <w:p w:rsidR="00DD0B8C" w:rsidRPr="002F1B29" w:rsidRDefault="00DD0B8C" w:rsidP="00DD0B8C">
      <w:pPr>
        <w:spacing w:after="256"/>
        <w:ind w:left="-5" w:right="14"/>
        <w:rPr>
          <w:rFonts w:ascii="Arial" w:hAnsi="Arial" w:cs="Arial"/>
          <w:szCs w:val="22"/>
        </w:rPr>
      </w:pP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SharePoint Ribbon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Logo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Search Control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Mega Menu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Bread Crumb Navigation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Current (left) Navigation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Main Content Area </w:t>
      </w:r>
    </w:p>
    <w:p w:rsidR="00DD0B8C" w:rsidRPr="002F1B29" w:rsidRDefault="00DD0B8C" w:rsidP="00DD0B8C">
      <w:pPr>
        <w:numPr>
          <w:ilvl w:val="0"/>
          <w:numId w:val="30"/>
        </w:numPr>
        <w:spacing w:after="74" w:line="265" w:lineRule="auto"/>
        <w:ind w:right="14" w:firstLine="1133"/>
        <w:contextualSpacing w:val="0"/>
        <w:rPr>
          <w:rFonts w:ascii="Arial" w:hAnsi="Arial" w:cs="Arial"/>
          <w:szCs w:val="22"/>
        </w:rPr>
      </w:pPr>
      <w:r w:rsidRPr="002F1B29">
        <w:rPr>
          <w:rFonts w:ascii="Arial" w:hAnsi="Arial" w:cs="Arial"/>
          <w:szCs w:val="22"/>
        </w:rPr>
        <w:t xml:space="preserve">Footer Content Area </w:t>
      </w:r>
    </w:p>
    <w:p w:rsidR="00DD0B8C" w:rsidRPr="002F1B29" w:rsidRDefault="00DD0B8C" w:rsidP="00DD0B8C">
      <w:pPr>
        <w:numPr>
          <w:ilvl w:val="0"/>
          <w:numId w:val="30"/>
        </w:numPr>
        <w:spacing w:line="431" w:lineRule="auto"/>
        <w:ind w:right="14" w:firstLine="1133"/>
        <w:contextualSpacing w:val="0"/>
        <w:rPr>
          <w:rFonts w:ascii="Arial" w:hAnsi="Arial" w:cs="Arial"/>
          <w:szCs w:val="22"/>
        </w:rPr>
      </w:pPr>
      <w:r w:rsidRPr="002F1B29">
        <w:rPr>
          <w:rFonts w:ascii="Arial" w:hAnsi="Arial" w:cs="Arial"/>
          <w:szCs w:val="22"/>
        </w:rPr>
        <w:t xml:space="preserve">Footer Logo and Links </w:t>
      </w:r>
    </w:p>
    <w:p w:rsidR="00DD0B8C" w:rsidRPr="002F1B29" w:rsidRDefault="00DD0B8C" w:rsidP="00DD0B8C">
      <w:pPr>
        <w:pStyle w:val="Heading4"/>
        <w:framePr w:wrap="around"/>
      </w:pPr>
      <w:r w:rsidRPr="002F1B29">
        <w:rPr>
          <w:color w:val="44546A" w:themeColor="text2"/>
        </w:rPr>
        <w:t xml:space="preserve">3.2.1.2. </w:t>
      </w:r>
      <w:r w:rsidRPr="002F1B29">
        <w:t xml:space="preserve">100% Width Layout </w:t>
      </w:r>
    </w:p>
    <w:p w:rsidR="00DD0B8C" w:rsidRPr="002F1B29" w:rsidRDefault="00DD0B8C" w:rsidP="00DD0B8C">
      <w:pPr>
        <w:spacing w:after="289" w:line="362" w:lineRule="auto"/>
        <w:ind w:left="-5" w:right="14"/>
        <w:rPr>
          <w:rFonts w:ascii="Arial" w:hAnsi="Arial" w:cs="Arial"/>
          <w:szCs w:val="22"/>
        </w:rPr>
      </w:pPr>
    </w:p>
    <w:p w:rsidR="00DD0B8C" w:rsidRPr="002F1B29" w:rsidRDefault="00DD0B8C" w:rsidP="00DD0B8C">
      <w:pPr>
        <w:spacing w:after="289" w:line="362" w:lineRule="auto"/>
        <w:ind w:left="-5" w:right="14"/>
        <w:rPr>
          <w:rFonts w:ascii="Arial" w:hAnsi="Arial" w:cs="Arial"/>
          <w:szCs w:val="22"/>
        </w:rPr>
      </w:pPr>
    </w:p>
    <w:p w:rsidR="00DD0B8C" w:rsidRDefault="00DD0B8C" w:rsidP="00DD0B8C">
      <w:pPr>
        <w:spacing w:after="289"/>
        <w:ind w:left="-5" w:right="14"/>
        <w:rPr>
          <w:rFonts w:ascii="Arial" w:hAnsi="Arial" w:cs="Arial"/>
          <w:szCs w:val="22"/>
        </w:rPr>
      </w:pPr>
      <w:r w:rsidRPr="002F1B29">
        <w:rPr>
          <w:rFonts w:ascii="Arial" w:hAnsi="Arial" w:cs="Arial"/>
          <w:szCs w:val="22"/>
        </w:rPr>
        <w:t xml:space="preserve">The 100% Width Master Page will be used on any page that needs to use the entire width of the screen and requires Global (top site) Navigation. It will also be used as the system master page. It will be used on pages like: </w:t>
      </w:r>
    </w:p>
    <w:p w:rsidR="00DD0B8C" w:rsidRPr="002F1B29" w:rsidRDefault="00DD0B8C" w:rsidP="00DD0B8C">
      <w:pPr>
        <w:spacing w:after="289"/>
        <w:ind w:left="-5" w:right="14"/>
        <w:rPr>
          <w:rFonts w:ascii="Arial" w:hAnsi="Arial" w:cs="Arial"/>
          <w:szCs w:val="22"/>
        </w:rPr>
      </w:pPr>
    </w:p>
    <w:p w:rsidR="00DD0B8C" w:rsidRPr="002F1B29" w:rsidRDefault="00DD0B8C" w:rsidP="00DD0B8C">
      <w:pPr>
        <w:numPr>
          <w:ilvl w:val="0"/>
          <w:numId w:val="29"/>
        </w:numPr>
        <w:spacing w:after="107" w:line="265" w:lineRule="auto"/>
        <w:ind w:right="14" w:firstLine="1133"/>
        <w:contextualSpacing w:val="0"/>
        <w:rPr>
          <w:rFonts w:ascii="Arial" w:hAnsi="Arial" w:cs="Arial"/>
          <w:szCs w:val="22"/>
        </w:rPr>
      </w:pPr>
      <w:r w:rsidRPr="002F1B29">
        <w:rPr>
          <w:rFonts w:ascii="Arial" w:hAnsi="Arial" w:cs="Arial"/>
          <w:szCs w:val="22"/>
        </w:rPr>
        <w:t xml:space="preserve">The “View all site content” page </w:t>
      </w:r>
    </w:p>
    <w:p w:rsidR="00DD0B8C" w:rsidRPr="002F1B29" w:rsidRDefault="00DD0B8C" w:rsidP="00DD0B8C">
      <w:pPr>
        <w:numPr>
          <w:ilvl w:val="0"/>
          <w:numId w:val="29"/>
        </w:numPr>
        <w:spacing w:after="74" w:line="265" w:lineRule="auto"/>
        <w:ind w:right="14" w:firstLine="1133"/>
        <w:contextualSpacing w:val="0"/>
        <w:rPr>
          <w:rFonts w:ascii="Arial" w:hAnsi="Arial" w:cs="Arial"/>
          <w:szCs w:val="22"/>
        </w:rPr>
      </w:pPr>
      <w:r w:rsidRPr="002F1B29">
        <w:rPr>
          <w:rFonts w:ascii="Arial" w:hAnsi="Arial" w:cs="Arial"/>
          <w:szCs w:val="22"/>
        </w:rPr>
        <w:t xml:space="preserve">The “Site Settings” page </w:t>
      </w:r>
    </w:p>
    <w:p w:rsidR="00DD0B8C" w:rsidRPr="002F1B29" w:rsidRDefault="00DD0B8C" w:rsidP="00DD0B8C">
      <w:pPr>
        <w:numPr>
          <w:ilvl w:val="0"/>
          <w:numId w:val="29"/>
        </w:numPr>
        <w:spacing w:after="302" w:line="265" w:lineRule="auto"/>
        <w:ind w:right="14" w:firstLine="1133"/>
        <w:contextualSpacing w:val="0"/>
        <w:rPr>
          <w:rFonts w:ascii="Arial" w:hAnsi="Arial" w:cs="Arial"/>
        </w:rPr>
      </w:pPr>
      <w:r w:rsidRPr="002F1B29">
        <w:rPr>
          <w:rFonts w:ascii="Arial" w:hAnsi="Arial" w:cs="Arial"/>
        </w:rPr>
        <w:lastRenderedPageBreak/>
        <w:t xml:space="preserve">The “List View” page </w:t>
      </w:r>
    </w:p>
    <w:p w:rsidR="00DD0B8C" w:rsidRDefault="00DD0B8C" w:rsidP="00DD0B8C">
      <w:pPr>
        <w:keepNext/>
        <w:spacing w:after="74" w:line="265" w:lineRule="auto"/>
        <w:ind w:right="14"/>
        <w:contextualSpacing w:val="0"/>
      </w:pPr>
    </w:p>
    <w:p w:rsidR="00DD0B8C" w:rsidRDefault="00DD0B8C" w:rsidP="00DD0B8C">
      <w:pPr>
        <w:keepNext/>
        <w:spacing w:after="74" w:line="265" w:lineRule="auto"/>
        <w:ind w:right="14"/>
        <w:contextualSpacing w:val="0"/>
        <w:jc w:val="center"/>
      </w:pPr>
      <w:r>
        <w:rPr>
          <w:noProof/>
          <w:lang w:val="en-ZA" w:eastAsia="en-ZA"/>
        </w:rPr>
        <w:drawing>
          <wp:inline distT="0" distB="0" distL="0" distR="0" wp14:anchorId="3C26FBB6" wp14:editId="3E933CC0">
            <wp:extent cx="2781300" cy="365717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86947" cy="3664604"/>
                    </a:xfrm>
                    <a:prstGeom prst="rect">
                      <a:avLst/>
                    </a:prstGeom>
                  </pic:spPr>
                </pic:pic>
              </a:graphicData>
            </a:graphic>
          </wp:inline>
        </w:drawing>
      </w: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8</w:t>
      </w:r>
      <w:r w:rsidRPr="000F0BE7">
        <w:rPr>
          <w:rFonts w:ascii="Arial" w:hAnsi="Arial" w:cs="Arial"/>
          <w:sz w:val="18"/>
          <w:szCs w:val="18"/>
        </w:rPr>
        <w:fldChar w:fldCharType="end"/>
      </w:r>
      <w:r w:rsidRPr="000F0BE7">
        <w:rPr>
          <w:rFonts w:ascii="Arial" w:hAnsi="Arial" w:cs="Arial"/>
          <w:sz w:val="18"/>
          <w:szCs w:val="18"/>
        </w:rPr>
        <w:t xml:space="preserve"> 100 % Width Master Page</w:t>
      </w:r>
    </w:p>
    <w:p w:rsidR="00DD0B8C" w:rsidRPr="004963C1" w:rsidRDefault="00DD0B8C" w:rsidP="00DD0B8C"/>
    <w:p w:rsidR="00DD0B8C" w:rsidRDefault="00DD0B8C" w:rsidP="00DD0B8C">
      <w:pPr>
        <w:spacing w:after="259"/>
        <w:ind w:left="-5" w:right="14"/>
        <w:rPr>
          <w:rFonts w:ascii="Arial" w:hAnsi="Arial" w:cs="Arial"/>
          <w:szCs w:val="22"/>
        </w:rPr>
      </w:pPr>
      <w:r w:rsidRPr="002F1B29">
        <w:rPr>
          <w:rFonts w:ascii="Arial" w:hAnsi="Arial" w:cs="Arial"/>
          <w:szCs w:val="22"/>
        </w:rPr>
        <w:t>The following Master Page elements are used on the 100% Width Master Page (</w:t>
      </w:r>
      <w:r w:rsidRPr="002F1B29">
        <w:rPr>
          <w:rFonts w:ascii="Arial" w:hAnsi="Arial" w:cs="Arial"/>
          <w:i/>
          <w:szCs w:val="22"/>
        </w:rPr>
        <w:t>Master page elements are illustrated in section 3.2.</w:t>
      </w:r>
      <w:r>
        <w:rPr>
          <w:rFonts w:ascii="Arial" w:hAnsi="Arial" w:cs="Arial"/>
          <w:i/>
          <w:szCs w:val="22"/>
        </w:rPr>
        <w:t>2</w:t>
      </w:r>
      <w:r w:rsidRPr="002F1B29">
        <w:rPr>
          <w:rFonts w:ascii="Arial" w:hAnsi="Arial" w:cs="Arial"/>
          <w:szCs w:val="22"/>
        </w:rPr>
        <w:t xml:space="preserve">): </w:t>
      </w:r>
    </w:p>
    <w:p w:rsidR="00DD0B8C" w:rsidRPr="002F1B29" w:rsidRDefault="00DD0B8C" w:rsidP="00DD0B8C">
      <w:pPr>
        <w:spacing w:after="259"/>
        <w:ind w:left="-5" w:right="14"/>
        <w:rPr>
          <w:rFonts w:ascii="Arial" w:hAnsi="Arial" w:cs="Arial"/>
          <w:szCs w:val="22"/>
        </w:rPr>
      </w:pP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SharePoint Ribbon </w:t>
      </w: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Logo </w:t>
      </w: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Search Control </w:t>
      </w: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Mega Menu </w:t>
      </w: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Bread Crumb Navigation </w:t>
      </w:r>
    </w:p>
    <w:p w:rsidR="00DD0B8C" w:rsidRPr="002F1B29" w:rsidRDefault="00DD0B8C" w:rsidP="00DD0B8C">
      <w:pPr>
        <w:numPr>
          <w:ilvl w:val="0"/>
          <w:numId w:val="32"/>
        </w:numPr>
        <w:spacing w:after="74" w:line="265" w:lineRule="auto"/>
        <w:ind w:right="14" w:firstLine="1133"/>
        <w:contextualSpacing w:val="0"/>
        <w:rPr>
          <w:rFonts w:ascii="Arial" w:hAnsi="Arial" w:cs="Arial"/>
          <w:szCs w:val="22"/>
        </w:rPr>
      </w:pPr>
      <w:r w:rsidRPr="002F1B29">
        <w:rPr>
          <w:rFonts w:ascii="Arial" w:hAnsi="Arial" w:cs="Arial"/>
          <w:szCs w:val="22"/>
        </w:rPr>
        <w:t xml:space="preserve">Current (left) Navigation </w:t>
      </w:r>
    </w:p>
    <w:p w:rsidR="00DD0B8C" w:rsidRPr="002F1B29" w:rsidRDefault="00DD0B8C" w:rsidP="00DD0B8C">
      <w:pPr>
        <w:numPr>
          <w:ilvl w:val="0"/>
          <w:numId w:val="32"/>
        </w:numPr>
        <w:spacing w:after="243" w:line="265" w:lineRule="auto"/>
        <w:ind w:right="14" w:firstLine="1133"/>
        <w:contextualSpacing w:val="0"/>
        <w:rPr>
          <w:rFonts w:ascii="Arial" w:hAnsi="Arial" w:cs="Arial"/>
          <w:szCs w:val="22"/>
        </w:rPr>
      </w:pPr>
      <w:r w:rsidRPr="002F1B29">
        <w:rPr>
          <w:rFonts w:ascii="Arial" w:hAnsi="Arial" w:cs="Arial"/>
          <w:szCs w:val="22"/>
        </w:rPr>
        <w:t xml:space="preserve">Content Area </w:t>
      </w:r>
    </w:p>
    <w:p w:rsidR="00DD0B8C" w:rsidRPr="002F1B29" w:rsidRDefault="00DD0B8C" w:rsidP="00DD0B8C">
      <w:pPr>
        <w:pStyle w:val="Heading3"/>
        <w:framePr w:wrap="around"/>
      </w:pPr>
      <w:bookmarkStart w:id="46" w:name="_Toc532543677"/>
      <w:r w:rsidRPr="002F1B29">
        <w:t>3.2.</w:t>
      </w:r>
      <w:r>
        <w:t>2</w:t>
      </w:r>
      <w:r w:rsidRPr="002F1B29">
        <w:t xml:space="preserve">  Master Page Elements</w:t>
      </w:r>
      <w:bookmarkEnd w:id="46"/>
    </w:p>
    <w:p w:rsidR="00DD0B8C" w:rsidRPr="002F1B29" w:rsidRDefault="00DD0B8C" w:rsidP="00DD0B8C">
      <w:pPr>
        <w:spacing w:after="74" w:line="265" w:lineRule="auto"/>
        <w:ind w:right="14"/>
        <w:contextualSpacing w:val="0"/>
        <w:rPr>
          <w:rFonts w:ascii="Arial" w:hAnsi="Arial" w:cs="Arial"/>
          <w:szCs w:val="22"/>
        </w:rPr>
      </w:pPr>
    </w:p>
    <w:p w:rsidR="00DD0B8C" w:rsidRPr="002F1B29" w:rsidRDefault="00DD0B8C" w:rsidP="00DD0B8C">
      <w:pPr>
        <w:spacing w:after="74" w:line="265" w:lineRule="auto"/>
        <w:ind w:right="14"/>
        <w:contextualSpacing w:val="0"/>
        <w:rPr>
          <w:rFonts w:ascii="Arial" w:hAnsi="Arial" w:cs="Arial"/>
          <w:szCs w:val="22"/>
        </w:rPr>
      </w:pPr>
    </w:p>
    <w:p w:rsidR="00DD0B8C" w:rsidRDefault="00DD0B8C" w:rsidP="00DD0B8C">
      <w:pPr>
        <w:spacing w:after="358"/>
        <w:ind w:left="-5" w:right="14"/>
        <w:rPr>
          <w:rFonts w:ascii="Arial" w:hAnsi="Arial" w:cs="Arial"/>
          <w:szCs w:val="22"/>
        </w:rPr>
      </w:pPr>
      <w:r w:rsidRPr="002F1B29">
        <w:rPr>
          <w:rFonts w:ascii="Arial" w:hAnsi="Arial" w:cs="Arial"/>
          <w:szCs w:val="22"/>
        </w:rPr>
        <w:t xml:space="preserve">Master page elements are components found on a master page. </w:t>
      </w:r>
    </w:p>
    <w:p w:rsidR="00DD0B8C" w:rsidRDefault="00DD0B8C" w:rsidP="00DD0B8C">
      <w:pPr>
        <w:spacing w:after="358"/>
        <w:ind w:left="-5" w:right="14"/>
        <w:rPr>
          <w:rFonts w:ascii="Arial" w:hAnsi="Arial" w:cs="Arial"/>
          <w:szCs w:val="22"/>
        </w:rPr>
      </w:pPr>
    </w:p>
    <w:p w:rsidR="00DD0B8C" w:rsidRDefault="00DD0B8C" w:rsidP="00DD0B8C">
      <w:pPr>
        <w:spacing w:after="358"/>
        <w:ind w:left="-5" w:right="14"/>
        <w:rPr>
          <w:rFonts w:ascii="Arial" w:hAnsi="Arial" w:cs="Arial"/>
          <w:szCs w:val="22"/>
        </w:rPr>
      </w:pPr>
    </w:p>
    <w:p w:rsidR="00DD0B8C" w:rsidRDefault="00DD0B8C" w:rsidP="00DD0B8C">
      <w:pPr>
        <w:spacing w:after="358"/>
        <w:ind w:left="-5" w:right="14"/>
        <w:rPr>
          <w:rFonts w:ascii="Arial" w:hAnsi="Arial" w:cs="Arial"/>
          <w:szCs w:val="22"/>
        </w:rPr>
      </w:pPr>
    </w:p>
    <w:p w:rsidR="00DD0B8C" w:rsidRPr="002F1B29" w:rsidRDefault="00DD0B8C" w:rsidP="00DD0B8C">
      <w:pPr>
        <w:spacing w:after="358"/>
        <w:ind w:left="-5" w:right="14"/>
        <w:rPr>
          <w:rFonts w:ascii="Arial" w:hAnsi="Arial" w:cs="Arial"/>
          <w:szCs w:val="22"/>
        </w:rPr>
      </w:pPr>
    </w:p>
    <w:p w:rsidR="00DD0B8C" w:rsidRPr="002F1B29" w:rsidRDefault="00DD0B8C" w:rsidP="00DD0B8C">
      <w:pPr>
        <w:spacing w:after="74" w:line="265" w:lineRule="auto"/>
        <w:ind w:right="14"/>
        <w:contextualSpacing w:val="0"/>
        <w:rPr>
          <w:rFonts w:ascii="Arial" w:hAnsi="Arial" w:cs="Arial"/>
          <w:szCs w:val="22"/>
        </w:rPr>
      </w:pPr>
    </w:p>
    <w:p w:rsidR="00DD0B8C" w:rsidRPr="002F1B29" w:rsidRDefault="00DD0B8C" w:rsidP="00DD0B8C">
      <w:pPr>
        <w:pStyle w:val="Heading4"/>
        <w:framePr w:wrap="around"/>
      </w:pPr>
      <w:r w:rsidRPr="002F1B29">
        <w:rPr>
          <w:color w:val="44546A" w:themeColor="text2"/>
        </w:rPr>
        <w:t>3.2.</w:t>
      </w:r>
      <w:r>
        <w:rPr>
          <w:color w:val="44546A" w:themeColor="text2"/>
        </w:rPr>
        <w:t>2</w:t>
      </w:r>
      <w:r w:rsidRPr="002F1B29">
        <w:rPr>
          <w:color w:val="44546A" w:themeColor="text2"/>
        </w:rPr>
        <w:t xml:space="preserve">.1. </w:t>
      </w:r>
      <w:r w:rsidRPr="002F1B29">
        <w:t xml:space="preserve">SharePoint Ribbon </w:t>
      </w:r>
    </w:p>
    <w:p w:rsidR="00DD0B8C" w:rsidRPr="002F1B29" w:rsidRDefault="00DD0B8C" w:rsidP="00DD0B8C">
      <w:pPr>
        <w:spacing w:after="74" w:line="265" w:lineRule="auto"/>
        <w:ind w:right="14"/>
        <w:contextualSpacing w:val="0"/>
        <w:rPr>
          <w:rFonts w:ascii="Arial" w:hAnsi="Arial" w:cs="Arial"/>
          <w:szCs w:val="22"/>
        </w:rPr>
      </w:pPr>
    </w:p>
    <w:p w:rsidR="00DD0B8C" w:rsidRPr="002F1B29" w:rsidRDefault="00DD0B8C" w:rsidP="00DD0B8C">
      <w:pPr>
        <w:spacing w:after="259" w:line="362" w:lineRule="auto"/>
        <w:ind w:left="-5" w:right="14"/>
        <w:rPr>
          <w:rFonts w:ascii="Arial" w:hAnsi="Arial" w:cs="Arial"/>
          <w:szCs w:val="22"/>
        </w:rPr>
      </w:pPr>
    </w:p>
    <w:p w:rsidR="00DD0B8C" w:rsidRPr="002F1B29" w:rsidRDefault="00DD0B8C" w:rsidP="00DD0B8C">
      <w:pPr>
        <w:spacing w:after="259" w:line="362" w:lineRule="auto"/>
        <w:ind w:left="-5" w:right="14"/>
        <w:rPr>
          <w:rFonts w:ascii="Arial" w:hAnsi="Arial" w:cs="Arial"/>
          <w:noProof/>
          <w:szCs w:val="22"/>
        </w:rPr>
      </w:pPr>
    </w:p>
    <w:p w:rsidR="00DD0B8C" w:rsidRDefault="00DD0B8C" w:rsidP="00DD0B8C">
      <w:pPr>
        <w:keepNext/>
        <w:spacing w:after="259" w:line="362" w:lineRule="auto"/>
        <w:ind w:left="-5" w:right="14"/>
      </w:pPr>
      <w:r>
        <w:rPr>
          <w:noProof/>
          <w:lang w:val="en-ZA" w:eastAsia="en-ZA"/>
        </w:rPr>
        <w:lastRenderedPageBreak/>
        <w:drawing>
          <wp:inline distT="0" distB="0" distL="0" distR="0" wp14:anchorId="318E5E1A" wp14:editId="3DBCE8CE">
            <wp:extent cx="5731510" cy="186917"/>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186917"/>
                    </a:xfrm>
                    <a:prstGeom prst="rect">
                      <a:avLst/>
                    </a:prstGeom>
                  </pic:spPr>
                </pic:pic>
              </a:graphicData>
            </a:graphic>
          </wp:inline>
        </w:drawing>
      </w:r>
    </w:p>
    <w:p w:rsidR="00DD0B8C" w:rsidRPr="000F0BE7" w:rsidRDefault="00DD0B8C" w:rsidP="00DD0B8C">
      <w:pPr>
        <w:pStyle w:val="Caption"/>
        <w:rPr>
          <w:rFonts w:ascii="Arial" w:hAnsi="Arial" w:cs="Arial"/>
          <w:sz w:val="18"/>
          <w:szCs w:val="18"/>
        </w:rPr>
      </w:pPr>
      <w:r w:rsidRPr="000F0BE7">
        <w:rPr>
          <w:rFonts w:ascii="Arial" w:hAnsi="Arial" w:cs="Arial"/>
          <w:sz w:val="18"/>
          <w:szCs w:val="18"/>
        </w:rPr>
        <w:t xml:space="preserve">Figure </w:t>
      </w:r>
      <w:r w:rsidRPr="000F0BE7">
        <w:rPr>
          <w:rFonts w:ascii="Arial" w:hAnsi="Arial" w:cs="Arial"/>
          <w:sz w:val="18"/>
          <w:szCs w:val="18"/>
        </w:rPr>
        <w:fldChar w:fldCharType="begin"/>
      </w:r>
      <w:r w:rsidRPr="000F0BE7">
        <w:rPr>
          <w:rFonts w:ascii="Arial" w:hAnsi="Arial" w:cs="Arial"/>
          <w:sz w:val="18"/>
          <w:szCs w:val="18"/>
        </w:rPr>
        <w:instrText xml:space="preserve"> SEQ Figure \* ARABIC </w:instrText>
      </w:r>
      <w:r w:rsidRPr="000F0BE7">
        <w:rPr>
          <w:rFonts w:ascii="Arial" w:hAnsi="Arial" w:cs="Arial"/>
          <w:sz w:val="18"/>
          <w:szCs w:val="18"/>
        </w:rPr>
        <w:fldChar w:fldCharType="separate"/>
      </w:r>
      <w:r>
        <w:rPr>
          <w:rFonts w:ascii="Arial" w:hAnsi="Arial" w:cs="Arial"/>
          <w:noProof/>
          <w:sz w:val="18"/>
          <w:szCs w:val="18"/>
        </w:rPr>
        <w:t>9</w:t>
      </w:r>
      <w:r w:rsidRPr="000F0BE7">
        <w:rPr>
          <w:rFonts w:ascii="Arial" w:hAnsi="Arial" w:cs="Arial"/>
          <w:sz w:val="18"/>
          <w:szCs w:val="18"/>
        </w:rPr>
        <w:fldChar w:fldCharType="end"/>
      </w:r>
      <w:r w:rsidRPr="000F0BE7">
        <w:rPr>
          <w:rFonts w:ascii="Arial" w:hAnsi="Arial" w:cs="Arial"/>
          <w:sz w:val="18"/>
          <w:szCs w:val="18"/>
        </w:rPr>
        <w:t xml:space="preserve"> SharePoint Ribbon</w:t>
      </w:r>
    </w:p>
    <w:p w:rsidR="00DD0B8C" w:rsidRDefault="00DD0B8C" w:rsidP="00DD0B8C">
      <w:pPr>
        <w:spacing w:after="259" w:line="362" w:lineRule="auto"/>
        <w:ind w:left="-5" w:right="14"/>
      </w:pPr>
    </w:p>
    <w:p w:rsidR="00DD0B8C" w:rsidRPr="002F1B29" w:rsidRDefault="00DD0B8C" w:rsidP="00DD0B8C">
      <w:pPr>
        <w:spacing w:after="259"/>
        <w:ind w:left="-5" w:right="14"/>
        <w:rPr>
          <w:rFonts w:ascii="Arial" w:hAnsi="Arial" w:cs="Arial"/>
        </w:rPr>
      </w:pPr>
      <w:r w:rsidRPr="002F1B29">
        <w:rPr>
          <w:rFonts w:ascii="Arial" w:hAnsi="Arial" w:cs="Arial"/>
        </w:rPr>
        <w:t xml:space="preserve">The standard SharePoint ribbon will be used. The SharePoint Ribbon will be styled as shown in the Design Mock-ups. </w:t>
      </w:r>
    </w:p>
    <w:p w:rsidR="00DD0B8C" w:rsidRPr="00A82C7C" w:rsidRDefault="00DD0B8C" w:rsidP="00DD0B8C">
      <w:pPr>
        <w:pStyle w:val="Heading3"/>
        <w:framePr w:wrap="around"/>
      </w:pPr>
      <w:bookmarkStart w:id="47" w:name="_Toc532543678"/>
      <w:r w:rsidRPr="00A82C7C">
        <w:t>3.2.</w:t>
      </w:r>
      <w:r>
        <w:t>2</w:t>
      </w:r>
      <w:r w:rsidRPr="00A82C7C">
        <w:t>.2  Logo</w:t>
      </w:r>
      <w:bookmarkEnd w:id="47"/>
    </w:p>
    <w:p w:rsidR="00DD0B8C" w:rsidRDefault="00DD0B8C" w:rsidP="00DD0B8C">
      <w:pPr>
        <w:spacing w:after="74" w:line="265" w:lineRule="auto"/>
        <w:ind w:right="14"/>
        <w:contextualSpacing w:val="0"/>
      </w:pPr>
    </w:p>
    <w:p w:rsidR="00DD0B8C" w:rsidRDefault="00DD0B8C" w:rsidP="00DD0B8C">
      <w:pPr>
        <w:spacing w:after="74" w:line="265" w:lineRule="auto"/>
        <w:ind w:right="14"/>
        <w:contextualSpacing w:val="0"/>
      </w:pPr>
    </w:p>
    <w:p w:rsidR="00DD0B8C" w:rsidRDefault="00DD0B8C" w:rsidP="00DD0B8C">
      <w:pPr>
        <w:keepNext/>
        <w:spacing w:after="74" w:line="265" w:lineRule="auto"/>
        <w:ind w:right="14"/>
        <w:contextualSpacing w:val="0"/>
        <w:jc w:val="center"/>
      </w:pPr>
      <w:r>
        <w:rPr>
          <w:noProof/>
          <w:lang w:val="en-ZA" w:eastAsia="en-ZA"/>
        </w:rPr>
        <w:drawing>
          <wp:inline distT="0" distB="0" distL="0" distR="0" wp14:anchorId="133C0D1E" wp14:editId="01CFE90E">
            <wp:extent cx="2390775" cy="1162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390775" cy="1162050"/>
                    </a:xfrm>
                    <a:prstGeom prst="rect">
                      <a:avLst/>
                    </a:prstGeom>
                  </pic:spPr>
                </pic:pic>
              </a:graphicData>
            </a:graphic>
          </wp:inline>
        </w:drawing>
      </w: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10</w:t>
      </w:r>
      <w:r w:rsidRPr="00D83B0B">
        <w:rPr>
          <w:rFonts w:ascii="Arial" w:hAnsi="Arial" w:cs="Arial"/>
          <w:sz w:val="18"/>
          <w:szCs w:val="18"/>
        </w:rPr>
        <w:fldChar w:fldCharType="end"/>
      </w:r>
      <w:r w:rsidRPr="00D83B0B">
        <w:rPr>
          <w:rFonts w:ascii="Arial" w:hAnsi="Arial" w:cs="Arial"/>
          <w:sz w:val="18"/>
          <w:szCs w:val="18"/>
        </w:rPr>
        <w:t xml:space="preserve"> ACSA Logo</w:t>
      </w:r>
    </w:p>
    <w:p w:rsidR="00DD0B8C" w:rsidRDefault="00DD0B8C" w:rsidP="00DD0B8C">
      <w:pPr>
        <w:spacing w:after="74" w:line="265" w:lineRule="auto"/>
        <w:ind w:right="14"/>
        <w:contextualSpacing w:val="0"/>
      </w:pPr>
    </w:p>
    <w:p w:rsidR="00DD0B8C" w:rsidRPr="002F1B29" w:rsidRDefault="00DD0B8C" w:rsidP="00DD0B8C">
      <w:pPr>
        <w:spacing w:after="359"/>
        <w:ind w:left="-5" w:right="14"/>
        <w:rPr>
          <w:rFonts w:ascii="Arial" w:hAnsi="Arial" w:cs="Arial"/>
        </w:rPr>
      </w:pPr>
      <w:r w:rsidRPr="002F1B29">
        <w:rPr>
          <w:rFonts w:ascii="Arial" w:hAnsi="Arial" w:cs="Arial"/>
        </w:rPr>
        <w:t xml:space="preserve">The ACSA Logo will act as a link to the landing page of the homepage of the intranet site. </w:t>
      </w:r>
    </w:p>
    <w:p w:rsidR="00DD0B8C" w:rsidRDefault="00DD0B8C" w:rsidP="00DD0B8C">
      <w:pPr>
        <w:spacing w:after="74" w:line="265" w:lineRule="auto"/>
        <w:ind w:right="14"/>
        <w:contextualSpacing w:val="0"/>
      </w:pPr>
    </w:p>
    <w:p w:rsidR="00DD0B8C" w:rsidRPr="002F1B29" w:rsidRDefault="00DD0B8C" w:rsidP="00DD0B8C">
      <w:pPr>
        <w:pStyle w:val="Heading3"/>
        <w:framePr w:wrap="around"/>
      </w:pPr>
      <w:bookmarkStart w:id="48" w:name="_Toc532543679"/>
      <w:r w:rsidRPr="002F1B29">
        <w:t>3.2.</w:t>
      </w:r>
      <w:r>
        <w:t>2</w:t>
      </w:r>
      <w:r w:rsidRPr="002F1B29">
        <w:t>.3  Search Control</w:t>
      </w:r>
      <w:bookmarkEnd w:id="48"/>
    </w:p>
    <w:p w:rsidR="00DD0B8C" w:rsidRDefault="00DD0B8C" w:rsidP="00DD0B8C">
      <w:pPr>
        <w:spacing w:after="74" w:line="265" w:lineRule="auto"/>
        <w:ind w:right="14"/>
        <w:contextualSpacing w:val="0"/>
      </w:pPr>
    </w:p>
    <w:p w:rsidR="00DD0B8C" w:rsidRDefault="00DD0B8C" w:rsidP="00DD0B8C">
      <w:pPr>
        <w:keepNext/>
        <w:spacing w:after="74" w:line="265" w:lineRule="auto"/>
        <w:ind w:right="14"/>
        <w:contextualSpacing w:val="0"/>
        <w:jc w:val="center"/>
      </w:pPr>
    </w:p>
    <w:p w:rsidR="00DD0B8C" w:rsidRDefault="00DD0B8C" w:rsidP="00DD0B8C">
      <w:pPr>
        <w:keepNext/>
        <w:spacing w:after="74" w:line="265" w:lineRule="auto"/>
        <w:ind w:right="14"/>
        <w:contextualSpacing w:val="0"/>
      </w:pPr>
      <w:r>
        <w:rPr>
          <w:rFonts w:ascii="Calibri" w:eastAsia="Calibri" w:hAnsi="Calibri" w:cs="Calibri"/>
          <w:noProof/>
        </w:rPr>
        <mc:AlternateContent>
          <mc:Choice Requires="wpg">
            <w:drawing>
              <wp:inline distT="0" distB="0" distL="0" distR="0">
                <wp:extent cx="3662045" cy="902335"/>
                <wp:effectExtent l="0" t="5715" r="0" b="34925"/>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62045" cy="902335"/>
                          <a:chOff x="0" y="0"/>
                          <a:chExt cx="28559" cy="9022"/>
                        </a:xfrm>
                      </wpg:grpSpPr>
                      <wps:wsp>
                        <wps:cNvPr id="28" name="Rectangle 3688"/>
                        <wps:cNvSpPr>
                          <a:spLocks noChangeArrowheads="1"/>
                        </wps:cNvSpPr>
                        <wps:spPr bwMode="auto">
                          <a:xfrm>
                            <a:off x="28047" y="7478"/>
                            <a:ext cx="468"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6D99" w:rsidRDefault="00D36D99" w:rsidP="00DD0B8C">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29" name="Picture 37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59" cy="90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7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950" y="1950"/>
                            <a:ext cx="22677" cy="3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7" o:spid="_x0000_s1026" style="width:288.35pt;height:71.05pt;mso-position-horizontal-relative:char;mso-position-vertical-relative:line" coordsize="28559,90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&#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">
                <v:rect id="Rectangle 3688" o:spid="_x0000_s1027" style="position:absolute;left:28047;top:7478;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D36D99" w:rsidRDefault="00D36D99" w:rsidP="00DD0B8C">
                        <w:pPr>
                          <w:spacing w:after="160" w:line="259"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7" o:spid="_x0000_s1028" type="#_x0000_t75" style="position:absolute;width:28559;height: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">
                  <v:imagedata r:id="rId21" o:title=""/>
                </v:shape>
                <v:shape id="Picture 3729" o:spid="_x0000_s1029" type="#_x0000_t75" style="position:absolute;left:1950;top:1950;width:22677;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">
                  <v:imagedata r:id="rId22" o:title=""/>
                </v:shape>
                <w10:anchorlock/>
              </v:group>
            </w:pict>
          </mc:Fallback>
        </mc:AlternateContent>
      </w:r>
    </w:p>
    <w:p w:rsidR="00DD0B8C" w:rsidRPr="002F2D1D" w:rsidRDefault="00DD0B8C" w:rsidP="00DD0B8C">
      <w:pPr>
        <w:pStyle w:val="Caption"/>
        <w:rPr>
          <w:rFonts w:ascii="Arial" w:hAnsi="Arial" w:cs="Arial"/>
          <w:sz w:val="18"/>
          <w:szCs w:val="18"/>
        </w:rPr>
      </w:pPr>
      <w:r w:rsidRPr="002F2D1D">
        <w:rPr>
          <w:rFonts w:ascii="Arial" w:hAnsi="Arial" w:cs="Arial"/>
          <w:sz w:val="18"/>
          <w:szCs w:val="18"/>
        </w:rPr>
        <w:t xml:space="preserve">Figure </w:t>
      </w:r>
      <w:r w:rsidRPr="002F2D1D">
        <w:rPr>
          <w:rFonts w:ascii="Arial" w:hAnsi="Arial" w:cs="Arial"/>
          <w:sz w:val="18"/>
          <w:szCs w:val="18"/>
        </w:rPr>
        <w:fldChar w:fldCharType="begin"/>
      </w:r>
      <w:r w:rsidRPr="002F2D1D">
        <w:rPr>
          <w:rFonts w:ascii="Arial" w:hAnsi="Arial" w:cs="Arial"/>
          <w:sz w:val="18"/>
          <w:szCs w:val="18"/>
        </w:rPr>
        <w:instrText xml:space="preserve"> SEQ Figure \* ARABIC </w:instrText>
      </w:r>
      <w:r w:rsidRPr="002F2D1D">
        <w:rPr>
          <w:rFonts w:ascii="Arial" w:hAnsi="Arial" w:cs="Arial"/>
          <w:sz w:val="18"/>
          <w:szCs w:val="18"/>
        </w:rPr>
        <w:fldChar w:fldCharType="separate"/>
      </w:r>
      <w:r>
        <w:rPr>
          <w:rFonts w:ascii="Arial" w:hAnsi="Arial" w:cs="Arial"/>
          <w:noProof/>
          <w:sz w:val="18"/>
          <w:szCs w:val="18"/>
        </w:rPr>
        <w:t>11</w:t>
      </w:r>
      <w:r w:rsidRPr="002F2D1D">
        <w:rPr>
          <w:rFonts w:ascii="Arial" w:hAnsi="Arial" w:cs="Arial"/>
          <w:sz w:val="18"/>
          <w:szCs w:val="18"/>
        </w:rPr>
        <w:fldChar w:fldCharType="end"/>
      </w:r>
      <w:r w:rsidRPr="002F2D1D">
        <w:rPr>
          <w:rFonts w:ascii="Arial" w:hAnsi="Arial" w:cs="Arial"/>
          <w:sz w:val="18"/>
          <w:szCs w:val="18"/>
        </w:rPr>
        <w:t xml:space="preserve"> Search Control</w:t>
      </w:r>
    </w:p>
    <w:p w:rsidR="00DD0B8C" w:rsidRDefault="00DD0B8C" w:rsidP="00DD0B8C"/>
    <w:p w:rsidR="00DD0B8C" w:rsidRPr="002F1B29" w:rsidRDefault="00DD0B8C" w:rsidP="00DD0B8C">
      <w:pPr>
        <w:spacing w:after="362"/>
        <w:ind w:left="-5" w:right="14"/>
        <w:rPr>
          <w:rFonts w:ascii="Arial" w:hAnsi="Arial" w:cs="Arial"/>
          <w:szCs w:val="22"/>
        </w:rPr>
      </w:pPr>
      <w:r w:rsidRPr="002F1B29">
        <w:rPr>
          <w:rFonts w:ascii="Arial" w:hAnsi="Arial" w:cs="Arial"/>
          <w:szCs w:val="22"/>
        </w:rPr>
        <w:t xml:space="preserve">The search control will allow users to search for content, lists, document libraries, list items and documents. The search results that are displayed once this control is used will be dependent on the configuration of the current site collection. By default, the standard SharePoint Enterprise Search centre will be used to display search results, which is how the ACSA Intranet will be configured. The scope of this search is limited to the current site by default. To see more information about the search configuration, please see section 11. </w:t>
      </w:r>
    </w:p>
    <w:p w:rsidR="00DD0B8C" w:rsidRPr="002F1B29" w:rsidRDefault="00DD0B8C" w:rsidP="00DD0B8C">
      <w:pPr>
        <w:rPr>
          <w:rFonts w:ascii="Arial" w:hAnsi="Arial" w:cs="Arial"/>
          <w:szCs w:val="22"/>
        </w:rPr>
      </w:pPr>
    </w:p>
    <w:p w:rsidR="00DD0B8C" w:rsidRPr="002F1B29" w:rsidRDefault="00DD0B8C" w:rsidP="00DD0B8C">
      <w:pPr>
        <w:pStyle w:val="Heading3"/>
        <w:framePr w:wrap="around"/>
      </w:pPr>
      <w:bookmarkStart w:id="49" w:name="_Toc532543680"/>
      <w:r w:rsidRPr="002F1B29">
        <w:t>3.2.</w:t>
      </w:r>
      <w:r>
        <w:t>2</w:t>
      </w:r>
      <w:r w:rsidRPr="002F1B29">
        <w:t>.4 Mega Menu</w:t>
      </w:r>
      <w:bookmarkEnd w:id="49"/>
    </w:p>
    <w:p w:rsidR="00DD0B8C"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Default="00DD0B8C" w:rsidP="00DD0B8C">
      <w:pPr>
        <w:spacing w:after="269"/>
        <w:ind w:left="-5" w:right="14"/>
        <w:rPr>
          <w:rFonts w:ascii="Arial" w:hAnsi="Arial" w:cs="Arial"/>
          <w:szCs w:val="22"/>
        </w:rPr>
      </w:pPr>
      <w:r w:rsidRPr="002F1B29">
        <w:rPr>
          <w:rFonts w:ascii="Arial" w:hAnsi="Arial" w:cs="Arial"/>
          <w:szCs w:val="22"/>
        </w:rPr>
        <w:t xml:space="preserve">The Mega Menu will be used will be used as the Global (Top) Navigation of the site. The Mega Menu will be the primary interface users will use to navigate the ACSA Intranet. To read more about the Mega Menu, please see section 10.2.1. </w:t>
      </w:r>
    </w:p>
    <w:p w:rsidR="00DD0B8C" w:rsidRPr="002F1B29" w:rsidRDefault="00DD0B8C" w:rsidP="00DD0B8C">
      <w:pPr>
        <w:spacing w:after="269"/>
        <w:ind w:left="-5" w:right="14"/>
        <w:rPr>
          <w:rFonts w:ascii="Arial" w:hAnsi="Arial" w:cs="Arial"/>
          <w:szCs w:val="22"/>
        </w:rPr>
      </w:pPr>
    </w:p>
    <w:p w:rsidR="00DD0B8C" w:rsidRPr="002F1B29" w:rsidRDefault="00DD0B8C" w:rsidP="00DD0B8C">
      <w:pPr>
        <w:rPr>
          <w:rFonts w:ascii="Arial" w:hAnsi="Arial" w:cs="Arial"/>
          <w:szCs w:val="22"/>
        </w:rPr>
      </w:pPr>
    </w:p>
    <w:p w:rsidR="00DD0B8C" w:rsidRPr="002F1B29" w:rsidRDefault="00DD0B8C" w:rsidP="00DD0B8C">
      <w:pPr>
        <w:pStyle w:val="Heading3"/>
        <w:framePr w:wrap="around"/>
      </w:pPr>
      <w:bookmarkStart w:id="50" w:name="_Toc532543681"/>
      <w:r w:rsidRPr="002F1B29">
        <w:t>3.2.</w:t>
      </w:r>
      <w:r>
        <w:t>2</w:t>
      </w:r>
      <w:r w:rsidRPr="002F1B29">
        <w:t>.5  Bread Crumb Navigation</w:t>
      </w:r>
      <w:bookmarkEnd w:id="50"/>
    </w:p>
    <w:p w:rsidR="00DD0B8C" w:rsidRPr="002F1B29"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Default="00DD0B8C" w:rsidP="00DD0B8C">
      <w:pPr>
        <w:keepNext/>
        <w:jc w:val="center"/>
      </w:pPr>
      <w:r>
        <w:rPr>
          <w:noProof/>
          <w:lang w:val="en-ZA" w:eastAsia="en-ZA"/>
        </w:rPr>
        <w:lastRenderedPageBreak/>
        <w:drawing>
          <wp:inline distT="0" distB="0" distL="0" distR="0" wp14:anchorId="202C778F" wp14:editId="64F368A4">
            <wp:extent cx="4143375" cy="1704975"/>
            <wp:effectExtent l="0" t="0" r="9525" b="9525"/>
            <wp:docPr id="3683" name="Picture 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143375" cy="1704975"/>
                    </a:xfrm>
                    <a:prstGeom prst="rect">
                      <a:avLst/>
                    </a:prstGeom>
                  </pic:spPr>
                </pic:pic>
              </a:graphicData>
            </a:graphic>
          </wp:inline>
        </w:drawing>
      </w:r>
    </w:p>
    <w:p w:rsidR="00DD0B8C" w:rsidRDefault="00DD0B8C" w:rsidP="00DD0B8C">
      <w:pPr>
        <w:pStyle w:val="Caption"/>
        <w:jc w:val="both"/>
      </w:pP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12</w:t>
      </w:r>
      <w:r w:rsidRPr="00D83B0B">
        <w:rPr>
          <w:rFonts w:ascii="Arial" w:hAnsi="Arial" w:cs="Arial"/>
          <w:sz w:val="18"/>
          <w:szCs w:val="18"/>
        </w:rPr>
        <w:fldChar w:fldCharType="end"/>
      </w:r>
      <w:r w:rsidRPr="00D83B0B">
        <w:rPr>
          <w:rFonts w:ascii="Arial" w:hAnsi="Arial" w:cs="Arial"/>
          <w:sz w:val="18"/>
          <w:szCs w:val="18"/>
        </w:rPr>
        <w:t xml:space="preserve"> Bread Crumb</w:t>
      </w:r>
    </w:p>
    <w:p w:rsidR="00DD0B8C" w:rsidRDefault="00DD0B8C" w:rsidP="00DD0B8C"/>
    <w:p w:rsidR="00DD0B8C" w:rsidRPr="00A82C7C" w:rsidRDefault="00DD0B8C" w:rsidP="00DD0B8C">
      <w:pPr>
        <w:pStyle w:val="Heading3"/>
        <w:framePr w:wrap="around"/>
      </w:pPr>
      <w:bookmarkStart w:id="51" w:name="_Toc532543682"/>
      <w:r w:rsidRPr="00A82C7C">
        <w:t>3.2.</w:t>
      </w:r>
      <w:r>
        <w:t>2</w:t>
      </w:r>
      <w:r w:rsidRPr="00A82C7C">
        <w:t>.6  Global (Top) Navigation</w:t>
      </w:r>
      <w:bookmarkEnd w:id="51"/>
    </w:p>
    <w:p w:rsidR="00DD0B8C" w:rsidRDefault="00DD0B8C" w:rsidP="00DD0B8C"/>
    <w:p w:rsidR="00DD0B8C" w:rsidRDefault="00DD0B8C" w:rsidP="00DD0B8C"/>
    <w:p w:rsidR="00DD0B8C" w:rsidRDefault="00DD0B8C" w:rsidP="00DD0B8C"/>
    <w:p w:rsidR="00DD0B8C" w:rsidRDefault="00DD0B8C" w:rsidP="00DD0B8C">
      <w:pPr>
        <w:keepNext/>
      </w:pPr>
      <w:r>
        <w:rPr>
          <w:noProof/>
          <w:lang w:val="en-ZA" w:eastAsia="en-ZA"/>
        </w:rPr>
        <w:drawing>
          <wp:inline distT="0" distB="0" distL="0" distR="0" wp14:anchorId="69023531" wp14:editId="14BF7BEF">
            <wp:extent cx="5731510" cy="71112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711122"/>
                    </a:xfrm>
                    <a:prstGeom prst="rect">
                      <a:avLst/>
                    </a:prstGeom>
                  </pic:spPr>
                </pic:pic>
              </a:graphicData>
            </a:graphic>
          </wp:inline>
        </w:drawing>
      </w:r>
    </w:p>
    <w:p w:rsidR="00DD0B8C" w:rsidRDefault="00DD0B8C" w:rsidP="00DD0B8C">
      <w:pPr>
        <w:pStyle w:val="Caption"/>
        <w:jc w:val="both"/>
      </w:pP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13</w:t>
      </w:r>
      <w:r w:rsidRPr="00D83B0B">
        <w:rPr>
          <w:rFonts w:ascii="Arial" w:hAnsi="Arial" w:cs="Arial"/>
          <w:sz w:val="18"/>
          <w:szCs w:val="18"/>
        </w:rPr>
        <w:fldChar w:fldCharType="end"/>
      </w:r>
      <w:r w:rsidRPr="00D83B0B">
        <w:rPr>
          <w:rFonts w:ascii="Arial" w:hAnsi="Arial" w:cs="Arial"/>
          <w:sz w:val="18"/>
          <w:szCs w:val="18"/>
        </w:rPr>
        <w:t xml:space="preserve"> Global Navigation</w:t>
      </w:r>
    </w:p>
    <w:p w:rsidR="00DD0B8C" w:rsidRDefault="00DD0B8C" w:rsidP="00DD0B8C"/>
    <w:p w:rsidR="00DD0B8C" w:rsidRPr="002F1B29" w:rsidRDefault="00DD0B8C" w:rsidP="00DD0B8C">
      <w:pPr>
        <w:spacing w:after="266"/>
        <w:ind w:left="-5" w:right="14"/>
        <w:rPr>
          <w:rFonts w:ascii="Arial" w:hAnsi="Arial" w:cs="Arial"/>
          <w:szCs w:val="22"/>
        </w:rPr>
      </w:pPr>
      <w:r w:rsidRPr="002F1B29">
        <w:rPr>
          <w:rFonts w:ascii="Arial" w:hAnsi="Arial" w:cs="Arial"/>
          <w:szCs w:val="22"/>
        </w:rPr>
        <w:t xml:space="preserve">Standard SharePoint Global Navigation (also known as top navigation) is displayed on the top menu side of the screen. What gets displayed in the Global Navigation is dependent on the current site’s Current and Global Navigation configuration. </w:t>
      </w:r>
    </w:p>
    <w:p w:rsidR="00DD0B8C" w:rsidRPr="002F1B29" w:rsidRDefault="00DD0B8C" w:rsidP="00DD0B8C">
      <w:pPr>
        <w:pStyle w:val="Heading3"/>
        <w:framePr w:wrap="around"/>
      </w:pPr>
      <w:bookmarkStart w:id="52" w:name="_Toc532543683"/>
      <w:r w:rsidRPr="002F1B29">
        <w:t>3.2.</w:t>
      </w:r>
      <w:r>
        <w:t>2</w:t>
      </w:r>
      <w:r w:rsidRPr="002F1B29">
        <w:t>.7 Content Area</w:t>
      </w:r>
      <w:bookmarkEnd w:id="52"/>
    </w:p>
    <w:p w:rsidR="00DD0B8C"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Pr="002F1B29" w:rsidRDefault="00DD0B8C" w:rsidP="00DD0B8C">
      <w:pPr>
        <w:rPr>
          <w:rFonts w:ascii="Arial" w:hAnsi="Arial" w:cs="Arial"/>
          <w:szCs w:val="22"/>
        </w:rPr>
      </w:pPr>
    </w:p>
    <w:p w:rsidR="00DD0B8C" w:rsidRDefault="00DD0B8C" w:rsidP="00DD0B8C">
      <w:pPr>
        <w:ind w:left="-5" w:right="14"/>
        <w:rPr>
          <w:rFonts w:ascii="Arial" w:hAnsi="Arial" w:cs="Arial"/>
          <w:szCs w:val="22"/>
        </w:rPr>
      </w:pPr>
      <w:r w:rsidRPr="002F1B29">
        <w:rPr>
          <w:rFonts w:ascii="Arial" w:hAnsi="Arial" w:cs="Arial"/>
          <w:szCs w:val="22"/>
        </w:rPr>
        <w:t xml:space="preserve">Content areas are placeholders within the Master page that reserves a space that will be content specific to each page. Such areas may be further defined by the selected Page Layout of a page. </w:t>
      </w:r>
    </w:p>
    <w:p w:rsidR="00DD0B8C" w:rsidRPr="002F1B29" w:rsidRDefault="00DD0B8C" w:rsidP="00DD0B8C">
      <w:pPr>
        <w:ind w:left="-5" w:right="14"/>
        <w:rPr>
          <w:rFonts w:ascii="Arial" w:hAnsi="Arial" w:cs="Arial"/>
          <w:szCs w:val="22"/>
        </w:rPr>
      </w:pPr>
    </w:p>
    <w:p w:rsidR="00DD0B8C" w:rsidRPr="002F1B29" w:rsidRDefault="00DD0B8C" w:rsidP="00DD0B8C">
      <w:pPr>
        <w:ind w:left="-5" w:right="14"/>
        <w:rPr>
          <w:rFonts w:ascii="Arial" w:hAnsi="Arial" w:cs="Arial"/>
          <w:szCs w:val="22"/>
        </w:rPr>
      </w:pPr>
      <w:r w:rsidRPr="002F1B29">
        <w:rPr>
          <w:rFonts w:ascii="Arial" w:hAnsi="Arial" w:cs="Arial"/>
          <w:szCs w:val="22"/>
        </w:rPr>
        <w:t xml:space="preserve">To read more about page layouts, please see section 3.3. </w:t>
      </w:r>
    </w:p>
    <w:p w:rsidR="00DD0B8C" w:rsidRPr="002F1B29" w:rsidRDefault="00DD0B8C" w:rsidP="00DD0B8C">
      <w:pPr>
        <w:rPr>
          <w:rFonts w:ascii="Arial" w:hAnsi="Arial" w:cs="Arial"/>
          <w:szCs w:val="22"/>
        </w:rPr>
      </w:pPr>
    </w:p>
    <w:p w:rsidR="00DD0B8C" w:rsidRPr="002F1B29" w:rsidRDefault="00DD0B8C" w:rsidP="00DD0B8C">
      <w:pPr>
        <w:pStyle w:val="Heading3"/>
        <w:framePr w:wrap="around"/>
      </w:pPr>
      <w:bookmarkStart w:id="53" w:name="_Toc532543684"/>
      <w:r w:rsidRPr="002F1B29">
        <w:t>3.2.</w:t>
      </w:r>
      <w:r>
        <w:t>2</w:t>
      </w:r>
      <w:r w:rsidRPr="002F1B29">
        <w:t>.8  Footer</w:t>
      </w:r>
      <w:bookmarkEnd w:id="53"/>
    </w:p>
    <w:p w:rsidR="00DD0B8C" w:rsidRDefault="00DD0B8C" w:rsidP="00DD0B8C"/>
    <w:p w:rsidR="00DD0B8C" w:rsidRDefault="00DD0B8C" w:rsidP="00DD0B8C"/>
    <w:p w:rsidR="00DD0B8C" w:rsidRDefault="00DD0B8C" w:rsidP="00DD0B8C"/>
    <w:p w:rsidR="00DD0B8C" w:rsidRDefault="00DD0B8C" w:rsidP="00DD0B8C">
      <w:pPr>
        <w:keepNext/>
        <w:jc w:val="center"/>
      </w:pPr>
      <w:r>
        <w:rPr>
          <w:noProof/>
          <w:lang w:val="en-ZA" w:eastAsia="en-ZA"/>
        </w:rPr>
        <w:drawing>
          <wp:inline distT="0" distB="0" distL="0" distR="0" wp14:anchorId="11023F37" wp14:editId="1E3FEE16">
            <wp:extent cx="4124325" cy="923925"/>
            <wp:effectExtent l="0" t="0" r="9525" b="9525"/>
            <wp:docPr id="3684" name="Picture 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24325" cy="923925"/>
                    </a:xfrm>
                    <a:prstGeom prst="rect">
                      <a:avLst/>
                    </a:prstGeom>
                  </pic:spPr>
                </pic:pic>
              </a:graphicData>
            </a:graphic>
          </wp:inline>
        </w:drawing>
      </w:r>
    </w:p>
    <w:p w:rsidR="00DD0B8C" w:rsidRDefault="00DD0B8C" w:rsidP="00DD0B8C">
      <w:pPr>
        <w:pStyle w:val="Caption"/>
        <w:jc w:val="both"/>
      </w:pP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14</w:t>
      </w:r>
      <w:r w:rsidRPr="00D83B0B">
        <w:rPr>
          <w:rFonts w:ascii="Arial" w:hAnsi="Arial" w:cs="Arial"/>
          <w:sz w:val="18"/>
          <w:szCs w:val="18"/>
        </w:rPr>
        <w:fldChar w:fldCharType="end"/>
      </w:r>
      <w:r w:rsidRPr="00D83B0B">
        <w:rPr>
          <w:rFonts w:ascii="Arial" w:hAnsi="Arial" w:cs="Arial"/>
          <w:sz w:val="18"/>
          <w:szCs w:val="18"/>
        </w:rPr>
        <w:t xml:space="preserve"> Footer</w:t>
      </w:r>
    </w:p>
    <w:p w:rsidR="00DD0B8C" w:rsidRDefault="00DD0B8C" w:rsidP="00DD0B8C"/>
    <w:p w:rsidR="00DD0B8C" w:rsidRPr="002F1B29" w:rsidRDefault="00DD0B8C" w:rsidP="00DD0B8C">
      <w:pPr>
        <w:spacing w:after="269"/>
        <w:ind w:left="-5" w:right="14"/>
        <w:jc w:val="left"/>
        <w:rPr>
          <w:rFonts w:ascii="Arial" w:hAnsi="Arial" w:cs="Arial"/>
        </w:rPr>
      </w:pPr>
      <w:r w:rsidRPr="002F1B29">
        <w:rPr>
          <w:rFonts w:ascii="Arial" w:hAnsi="Arial" w:cs="Arial"/>
        </w:rPr>
        <w:t xml:space="preserve">The page footer has a content area. When a page layout is applied, a web part zone will be placed inside the page footer. The web part zone will be pre-populated with the Footer Links Web Part. To read more about the Footer Links Web Part, please see section 10.2.2. </w:t>
      </w:r>
    </w:p>
    <w:p w:rsidR="00DD0B8C" w:rsidRDefault="00DD0B8C" w:rsidP="00DD0B8C">
      <w:pPr>
        <w:pStyle w:val="Heading3"/>
        <w:framePr w:wrap="around"/>
      </w:pPr>
      <w:bookmarkStart w:id="54" w:name="_Toc532543685"/>
      <w:r w:rsidRPr="002F1B29">
        <w:t>3.2.</w:t>
      </w:r>
      <w:r>
        <w:t>2</w:t>
      </w:r>
      <w:r w:rsidRPr="002F1B29">
        <w:t>.9  Footer and Logo Links</w:t>
      </w:r>
      <w:bookmarkEnd w:id="54"/>
    </w:p>
    <w:p w:rsidR="00DD0B8C" w:rsidRPr="00D83B0B" w:rsidRDefault="00DD0B8C" w:rsidP="00DD0B8C"/>
    <w:p w:rsidR="00DD0B8C" w:rsidRDefault="00DD0B8C" w:rsidP="00DD0B8C"/>
    <w:p w:rsidR="00DD0B8C" w:rsidRDefault="00DD0B8C" w:rsidP="00DD0B8C"/>
    <w:p w:rsidR="00DD0B8C" w:rsidRDefault="00DD0B8C" w:rsidP="00DD0B8C">
      <w:pPr>
        <w:keepNext/>
      </w:pPr>
      <w:r>
        <w:rPr>
          <w:noProof/>
          <w:lang w:val="en-ZA" w:eastAsia="en-ZA"/>
        </w:rPr>
        <w:drawing>
          <wp:inline distT="0" distB="0" distL="0" distR="0" wp14:anchorId="159D71F3" wp14:editId="54293458">
            <wp:extent cx="4371975" cy="733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71975" cy="733425"/>
                    </a:xfrm>
                    <a:prstGeom prst="rect">
                      <a:avLst/>
                    </a:prstGeom>
                  </pic:spPr>
                </pic:pic>
              </a:graphicData>
            </a:graphic>
          </wp:inline>
        </w:drawing>
      </w: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15</w:t>
      </w:r>
      <w:r w:rsidRPr="00D83B0B">
        <w:rPr>
          <w:rFonts w:ascii="Arial" w:hAnsi="Arial" w:cs="Arial"/>
          <w:sz w:val="18"/>
          <w:szCs w:val="18"/>
        </w:rPr>
        <w:fldChar w:fldCharType="end"/>
      </w:r>
      <w:r w:rsidRPr="00D83B0B">
        <w:rPr>
          <w:rFonts w:ascii="Arial" w:hAnsi="Arial" w:cs="Arial"/>
          <w:sz w:val="18"/>
          <w:szCs w:val="18"/>
        </w:rPr>
        <w:t xml:space="preserve"> Footer and Logo Links</w:t>
      </w:r>
    </w:p>
    <w:p w:rsidR="00DD0B8C" w:rsidRPr="002F1B29" w:rsidRDefault="00DD0B8C" w:rsidP="00DD0B8C">
      <w:pPr>
        <w:rPr>
          <w:rFonts w:ascii="Arial" w:hAnsi="Arial" w:cs="Arial"/>
          <w:szCs w:val="22"/>
        </w:rPr>
      </w:pPr>
    </w:p>
    <w:p w:rsidR="00DD0B8C" w:rsidRDefault="00DD0B8C" w:rsidP="00DD0B8C">
      <w:pPr>
        <w:spacing w:after="240"/>
        <w:ind w:left="-5" w:right="14"/>
        <w:rPr>
          <w:rFonts w:ascii="Arial" w:hAnsi="Arial" w:cs="Arial"/>
          <w:szCs w:val="22"/>
        </w:rPr>
      </w:pPr>
      <w:r w:rsidRPr="002F1B29">
        <w:rPr>
          <w:rFonts w:ascii="Arial" w:hAnsi="Arial" w:cs="Arial"/>
          <w:szCs w:val="22"/>
        </w:rPr>
        <w:t xml:space="preserve">The footer logo and links are found inside the page footer. The logo will act as a link to the root of the ACSA Intranet site.  </w:t>
      </w:r>
    </w:p>
    <w:p w:rsidR="00DD0B8C" w:rsidRPr="002F1B29" w:rsidRDefault="00DD0B8C" w:rsidP="00DD0B8C">
      <w:pPr>
        <w:spacing w:after="240"/>
        <w:ind w:left="-5" w:right="14"/>
        <w:rPr>
          <w:rFonts w:ascii="Arial" w:hAnsi="Arial" w:cs="Arial"/>
          <w:szCs w:val="22"/>
        </w:rPr>
      </w:pPr>
    </w:p>
    <w:p w:rsidR="00DD0B8C" w:rsidRPr="002F1B29" w:rsidRDefault="00DD0B8C" w:rsidP="00DD0B8C">
      <w:pPr>
        <w:spacing w:after="293"/>
        <w:ind w:left="-5" w:right="14"/>
        <w:rPr>
          <w:rFonts w:ascii="Arial" w:hAnsi="Arial" w:cs="Arial"/>
          <w:szCs w:val="22"/>
        </w:rPr>
      </w:pPr>
      <w:r w:rsidRPr="002F1B29">
        <w:rPr>
          <w:rFonts w:ascii="Arial" w:hAnsi="Arial" w:cs="Arial"/>
          <w:szCs w:val="22"/>
        </w:rPr>
        <w:t xml:space="preserve">Next to the logo 3 (three) header links will be displayed. ACSA will provide eSoftware Solutions with the link titles, and the link URLs before the build cycle of the project is complete. These links can only be modified by editing the Home Page Master Page and/or Sub Home Master page with SharePoint 2013 Designer. </w:t>
      </w:r>
    </w:p>
    <w:p w:rsidR="00DD0B8C" w:rsidRPr="002F1B29" w:rsidRDefault="00DD0B8C" w:rsidP="00DD0B8C">
      <w:pPr>
        <w:rPr>
          <w:rFonts w:ascii="Arial" w:hAnsi="Arial" w:cs="Arial"/>
          <w:szCs w:val="22"/>
        </w:rPr>
      </w:pPr>
    </w:p>
    <w:p w:rsidR="00DD0B8C" w:rsidRPr="002F2D1D" w:rsidRDefault="00DD0B8C" w:rsidP="00DD0B8C">
      <w:pPr>
        <w:pStyle w:val="Heading2"/>
        <w:rPr>
          <w:rFonts w:ascii="Arial" w:hAnsi="Arial" w:cs="Arial"/>
          <w:sz w:val="24"/>
          <w:szCs w:val="24"/>
        </w:rPr>
      </w:pPr>
      <w:bookmarkStart w:id="55" w:name="_Toc532543686"/>
      <w:bookmarkEnd w:id="45"/>
      <w:r w:rsidRPr="002F2D1D">
        <w:rPr>
          <w:rFonts w:ascii="Arial" w:hAnsi="Arial" w:cs="Arial"/>
          <w:sz w:val="24"/>
          <w:szCs w:val="24"/>
        </w:rPr>
        <w:t>Page Layouts</w:t>
      </w:r>
      <w:bookmarkEnd w:id="55"/>
    </w:p>
    <w:p w:rsidR="00DD0B8C" w:rsidRDefault="00DD0B8C" w:rsidP="00DD0B8C">
      <w:pPr>
        <w:spacing w:after="338"/>
        <w:ind w:left="-5" w:right="14"/>
        <w:rPr>
          <w:rFonts w:ascii="Arial" w:hAnsi="Arial" w:cs="Arial"/>
          <w:szCs w:val="22"/>
        </w:rPr>
      </w:pPr>
      <w:r w:rsidRPr="002F1B29">
        <w:rPr>
          <w:rFonts w:ascii="Arial" w:hAnsi="Arial" w:cs="Arial"/>
          <w:szCs w:val="22"/>
        </w:rPr>
        <w:t xml:space="preserve">A Page Layout can be thought of as a template structure for SharePoint pages. Page Layouts depict what elements are displayed on the page and where those elements may be placed. When combined with a master page, a page layout defines the layout and branding of a SharePoint page. Web Parts are placed in Web Part Zones. Web Part Zones make it easy for a user with contributor rights to move Web Parts around. Each Web Part Zone could be styled differently, enabling a web part to appear differently, depending on which Web Part Zone it is placed in.  </w:t>
      </w:r>
    </w:p>
    <w:p w:rsidR="00DD0B8C" w:rsidRPr="002F1B29" w:rsidRDefault="00DD0B8C" w:rsidP="00DD0B8C">
      <w:pPr>
        <w:spacing w:after="338"/>
        <w:ind w:left="-5" w:right="14"/>
        <w:rPr>
          <w:rFonts w:ascii="Arial" w:hAnsi="Arial" w:cs="Arial"/>
          <w:szCs w:val="22"/>
        </w:rPr>
      </w:pPr>
    </w:p>
    <w:p w:rsidR="00DD0B8C" w:rsidRDefault="00DD0B8C" w:rsidP="00DD0B8C">
      <w:pPr>
        <w:spacing w:after="238"/>
        <w:ind w:left="-5" w:right="14"/>
        <w:rPr>
          <w:rFonts w:ascii="Arial" w:hAnsi="Arial" w:cs="Arial"/>
          <w:szCs w:val="22"/>
        </w:rPr>
      </w:pPr>
      <w:r w:rsidRPr="002F1B29">
        <w:rPr>
          <w:rFonts w:ascii="Arial" w:hAnsi="Arial" w:cs="Arial"/>
          <w:szCs w:val="22"/>
        </w:rPr>
        <w:t xml:space="preserve">When a page is created, it must be associated with a single page layout (which can be changed at a later stage if required). The page contains the actual data or content in the page.   </w:t>
      </w:r>
    </w:p>
    <w:p w:rsidR="00DD0B8C" w:rsidRPr="002F1B29" w:rsidRDefault="00DD0B8C" w:rsidP="00DD0B8C">
      <w:pPr>
        <w:spacing w:after="238"/>
        <w:ind w:left="-5" w:right="14"/>
        <w:rPr>
          <w:rFonts w:ascii="Arial" w:hAnsi="Arial" w:cs="Arial"/>
          <w:szCs w:val="22"/>
        </w:rPr>
      </w:pPr>
    </w:p>
    <w:p w:rsidR="00DD0B8C" w:rsidRDefault="00DD0B8C" w:rsidP="00DD0B8C">
      <w:pPr>
        <w:ind w:left="-5" w:right="1502"/>
        <w:rPr>
          <w:rFonts w:ascii="Arial" w:hAnsi="Arial" w:cs="Arial"/>
          <w:szCs w:val="22"/>
        </w:rPr>
      </w:pPr>
      <w:r w:rsidRPr="002F1B29">
        <w:rPr>
          <w:rFonts w:ascii="Arial" w:hAnsi="Arial" w:cs="Arial"/>
          <w:szCs w:val="22"/>
        </w:rPr>
        <w:t xml:space="preserve">The following 2 (two) page layouts will be created for the ACSA Intranet: </w:t>
      </w:r>
    </w:p>
    <w:p w:rsidR="00DD0B8C" w:rsidRPr="002F1B29" w:rsidRDefault="00DD0B8C" w:rsidP="00DD0B8C">
      <w:pPr>
        <w:ind w:left="-5" w:right="1502"/>
        <w:rPr>
          <w:rFonts w:ascii="Arial" w:hAnsi="Arial" w:cs="Arial"/>
          <w:szCs w:val="22"/>
        </w:rPr>
      </w:pPr>
    </w:p>
    <w:p w:rsidR="00DD0B8C" w:rsidRDefault="00DD0B8C" w:rsidP="00DD0B8C">
      <w:pPr>
        <w:pStyle w:val="Heading3"/>
        <w:framePr w:wrap="around"/>
      </w:pPr>
      <w:bookmarkStart w:id="56" w:name="_Toc532543687"/>
      <w:r w:rsidRPr="0029733D">
        <w:t>3.</w:t>
      </w:r>
      <w:r>
        <w:t>3.1</w:t>
      </w:r>
      <w:r w:rsidRPr="0029733D">
        <w:t xml:space="preserve">  </w:t>
      </w:r>
      <w:r>
        <w:t>Layout with Top Navigation</w:t>
      </w:r>
      <w:bookmarkEnd w:id="56"/>
    </w:p>
    <w:p w:rsidR="00DD0B8C" w:rsidRDefault="00DD0B8C" w:rsidP="00DD0B8C"/>
    <w:p w:rsidR="00DD0B8C" w:rsidRDefault="00DD0B8C" w:rsidP="00DD0B8C"/>
    <w:p w:rsidR="00DD0B8C" w:rsidRDefault="00DD0B8C" w:rsidP="00DD0B8C">
      <w:pPr>
        <w:keepNext/>
        <w:jc w:val="center"/>
      </w:pPr>
      <w:r>
        <w:rPr>
          <w:noProof/>
          <w:lang w:val="en-ZA" w:eastAsia="en-ZA"/>
        </w:rPr>
        <w:lastRenderedPageBreak/>
        <w:drawing>
          <wp:inline distT="0" distB="0" distL="0" distR="0" wp14:anchorId="4BC9EF3B" wp14:editId="1CEB8D6B">
            <wp:extent cx="2781300" cy="3657179"/>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86947" cy="3664604"/>
                    </a:xfrm>
                    <a:prstGeom prst="rect">
                      <a:avLst/>
                    </a:prstGeom>
                  </pic:spPr>
                </pic:pic>
              </a:graphicData>
            </a:graphic>
          </wp:inline>
        </w:drawing>
      </w:r>
    </w:p>
    <w:p w:rsidR="00DD0B8C" w:rsidRDefault="00DD0B8C" w:rsidP="00DD0B8C">
      <w:pPr>
        <w:pStyle w:val="Caption"/>
        <w:jc w:val="both"/>
      </w:pPr>
    </w:p>
    <w:p w:rsidR="00DD0B8C" w:rsidRPr="00D83B0B" w:rsidRDefault="00DD0B8C" w:rsidP="00DD0B8C">
      <w:pPr>
        <w:pStyle w:val="Caption"/>
        <w:rPr>
          <w:rFonts w:ascii="Arial" w:hAnsi="Arial" w:cs="Arial"/>
          <w:sz w:val="18"/>
          <w:szCs w:val="18"/>
        </w:rPr>
      </w:pPr>
      <w:r w:rsidRPr="00D83B0B">
        <w:rPr>
          <w:rFonts w:ascii="Arial" w:hAnsi="Arial" w:cs="Arial"/>
          <w:sz w:val="18"/>
          <w:szCs w:val="18"/>
        </w:rPr>
        <w:t xml:space="preserve">Figure </w:t>
      </w:r>
      <w:r w:rsidRPr="00D83B0B">
        <w:rPr>
          <w:rFonts w:ascii="Arial" w:hAnsi="Arial" w:cs="Arial"/>
          <w:sz w:val="18"/>
          <w:szCs w:val="18"/>
        </w:rPr>
        <w:fldChar w:fldCharType="begin"/>
      </w:r>
      <w:r w:rsidRPr="00D83B0B">
        <w:rPr>
          <w:rFonts w:ascii="Arial" w:hAnsi="Arial" w:cs="Arial"/>
          <w:sz w:val="18"/>
          <w:szCs w:val="18"/>
        </w:rPr>
        <w:instrText xml:space="preserve"> SEQ Figure \* ARABIC </w:instrText>
      </w:r>
      <w:r w:rsidRPr="00D83B0B">
        <w:rPr>
          <w:rFonts w:ascii="Arial" w:hAnsi="Arial" w:cs="Arial"/>
          <w:sz w:val="18"/>
          <w:szCs w:val="18"/>
        </w:rPr>
        <w:fldChar w:fldCharType="separate"/>
      </w:r>
      <w:r>
        <w:rPr>
          <w:rFonts w:ascii="Arial" w:hAnsi="Arial" w:cs="Arial"/>
          <w:noProof/>
          <w:sz w:val="18"/>
          <w:szCs w:val="18"/>
        </w:rPr>
        <w:t>16</w:t>
      </w:r>
      <w:r w:rsidRPr="00D83B0B">
        <w:rPr>
          <w:rFonts w:ascii="Arial" w:hAnsi="Arial" w:cs="Arial"/>
          <w:sz w:val="18"/>
          <w:szCs w:val="18"/>
        </w:rPr>
        <w:fldChar w:fldCharType="end"/>
      </w:r>
      <w:r w:rsidRPr="00D83B0B">
        <w:rPr>
          <w:rFonts w:ascii="Arial" w:hAnsi="Arial" w:cs="Arial"/>
          <w:sz w:val="18"/>
          <w:szCs w:val="18"/>
        </w:rPr>
        <w:t xml:space="preserve"> Layout with Top Navigation</w:t>
      </w:r>
    </w:p>
    <w:p w:rsidR="00DD0B8C" w:rsidRPr="002F1B29" w:rsidRDefault="00DD0B8C" w:rsidP="00DD0B8C">
      <w:pPr>
        <w:rPr>
          <w:rFonts w:ascii="Arial" w:hAnsi="Arial" w:cs="Arial"/>
        </w:rPr>
      </w:pPr>
    </w:p>
    <w:p w:rsidR="00DD0B8C" w:rsidRPr="002F1B29" w:rsidRDefault="00DD0B8C" w:rsidP="00DD0B8C">
      <w:pPr>
        <w:pStyle w:val="Heading3"/>
        <w:framePr w:wrap="around"/>
      </w:pPr>
      <w:bookmarkStart w:id="57" w:name="_Toc532543688"/>
      <w:r w:rsidRPr="002F1B29">
        <w:t>3.3.2  Layout without Left Navigation</w:t>
      </w:r>
      <w:bookmarkEnd w:id="57"/>
    </w:p>
    <w:p w:rsidR="00DD0B8C" w:rsidRDefault="00DD0B8C" w:rsidP="00DD0B8C">
      <w:pPr>
        <w:rPr>
          <w:rFonts w:ascii="Arial" w:hAnsi="Arial" w:cs="Arial"/>
        </w:rPr>
      </w:pPr>
    </w:p>
    <w:p w:rsidR="00DD0B8C" w:rsidRPr="002F1B29" w:rsidRDefault="00DD0B8C" w:rsidP="00DD0B8C">
      <w:pPr>
        <w:rPr>
          <w:rFonts w:ascii="Arial" w:hAnsi="Arial" w:cs="Arial"/>
        </w:rPr>
      </w:pPr>
    </w:p>
    <w:p w:rsidR="00DD0B8C" w:rsidRPr="002F1B29" w:rsidRDefault="00DD0B8C" w:rsidP="00DD0B8C">
      <w:pPr>
        <w:rPr>
          <w:rFonts w:ascii="Arial" w:hAnsi="Arial" w:cs="Arial"/>
        </w:rPr>
      </w:pPr>
    </w:p>
    <w:p w:rsidR="00DD0B8C" w:rsidRPr="002F1B29" w:rsidRDefault="00DD0B8C" w:rsidP="00DD0B8C">
      <w:pPr>
        <w:rPr>
          <w:rFonts w:ascii="Arial" w:hAnsi="Arial" w:cs="Arial"/>
        </w:rPr>
      </w:pPr>
      <w:r w:rsidRPr="002F1B29">
        <w:rPr>
          <w:rFonts w:ascii="Arial" w:hAnsi="Arial" w:cs="Arial"/>
        </w:rPr>
        <w:t>The image below illustrates a layout without left navigation.</w:t>
      </w:r>
    </w:p>
    <w:p w:rsidR="00DD0B8C" w:rsidRDefault="00DD0B8C" w:rsidP="00DD0B8C">
      <w:pPr>
        <w:keepNext/>
        <w:jc w:val="center"/>
      </w:pPr>
      <w:r>
        <w:rPr>
          <w:noProof/>
          <w:lang w:val="en-ZA" w:eastAsia="en-ZA"/>
        </w:rPr>
        <w:lastRenderedPageBreak/>
        <w:drawing>
          <wp:inline distT="0" distB="0" distL="0" distR="0" wp14:anchorId="139CF354" wp14:editId="072F8C80">
            <wp:extent cx="3832860" cy="8105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844952" cy="8130711"/>
                    </a:xfrm>
                    <a:prstGeom prst="rect">
                      <a:avLst/>
                    </a:prstGeom>
                  </pic:spPr>
                </pic:pic>
              </a:graphicData>
            </a:graphic>
          </wp:inline>
        </w:drawing>
      </w:r>
    </w:p>
    <w:p w:rsidR="00DD0B8C" w:rsidRDefault="00DD0B8C" w:rsidP="00DD0B8C">
      <w:pPr>
        <w:pStyle w:val="Caption"/>
      </w:pPr>
    </w:p>
    <w:p w:rsidR="00DD0B8C" w:rsidRPr="002F2D1D" w:rsidRDefault="00DD0B8C" w:rsidP="00DD0B8C">
      <w:pPr>
        <w:pStyle w:val="Caption"/>
        <w:rPr>
          <w:rFonts w:ascii="Arial" w:hAnsi="Arial" w:cs="Arial"/>
          <w:sz w:val="18"/>
          <w:szCs w:val="18"/>
        </w:rPr>
      </w:pPr>
      <w:r w:rsidRPr="002F2D1D">
        <w:rPr>
          <w:rFonts w:ascii="Arial" w:hAnsi="Arial" w:cs="Arial"/>
          <w:sz w:val="18"/>
          <w:szCs w:val="18"/>
        </w:rPr>
        <w:t xml:space="preserve">Figure </w:t>
      </w:r>
      <w:r w:rsidRPr="002F2D1D">
        <w:rPr>
          <w:rFonts w:ascii="Arial" w:hAnsi="Arial" w:cs="Arial"/>
          <w:sz w:val="18"/>
          <w:szCs w:val="18"/>
        </w:rPr>
        <w:fldChar w:fldCharType="begin"/>
      </w:r>
      <w:r w:rsidRPr="002F2D1D">
        <w:rPr>
          <w:rFonts w:ascii="Arial" w:hAnsi="Arial" w:cs="Arial"/>
          <w:sz w:val="18"/>
          <w:szCs w:val="18"/>
        </w:rPr>
        <w:instrText xml:space="preserve"> SEQ Figure \* ARABIC </w:instrText>
      </w:r>
      <w:r w:rsidRPr="002F2D1D">
        <w:rPr>
          <w:rFonts w:ascii="Arial" w:hAnsi="Arial" w:cs="Arial"/>
          <w:sz w:val="18"/>
          <w:szCs w:val="18"/>
        </w:rPr>
        <w:fldChar w:fldCharType="separate"/>
      </w:r>
      <w:r>
        <w:rPr>
          <w:rFonts w:ascii="Arial" w:hAnsi="Arial" w:cs="Arial"/>
          <w:noProof/>
          <w:sz w:val="18"/>
          <w:szCs w:val="18"/>
        </w:rPr>
        <w:t>17</w:t>
      </w:r>
      <w:r w:rsidRPr="002F2D1D">
        <w:rPr>
          <w:rFonts w:ascii="Arial" w:hAnsi="Arial" w:cs="Arial"/>
          <w:sz w:val="18"/>
          <w:szCs w:val="18"/>
        </w:rPr>
        <w:fldChar w:fldCharType="end"/>
      </w:r>
      <w:r w:rsidRPr="002F2D1D">
        <w:rPr>
          <w:rFonts w:ascii="Arial" w:hAnsi="Arial" w:cs="Arial"/>
          <w:sz w:val="18"/>
          <w:szCs w:val="18"/>
        </w:rPr>
        <w:t xml:space="preserve"> Layout with Left Navigation</w:t>
      </w:r>
    </w:p>
    <w:bookmarkEnd w:id="0"/>
    <w:p w:rsidR="00DD0B8C" w:rsidRDefault="00DD0B8C" w:rsidP="00DD0B8C"/>
    <w:p w:rsidR="00DD0B8C" w:rsidRDefault="00DD0B8C" w:rsidP="00DD0B8C">
      <w:pPr>
        <w:rPr>
          <w:b/>
        </w:rPr>
        <w:sectPr w:rsidR="00DD0B8C" w:rsidSect="008F7619">
          <w:headerReference w:type="default" r:id="rId27"/>
          <w:pgSz w:w="11906" w:h="16838"/>
          <w:pgMar w:top="1440" w:right="1440" w:bottom="1276" w:left="1440" w:header="426" w:footer="196" w:gutter="0"/>
          <w:cols w:space="720"/>
          <w:docGrid w:linePitch="299"/>
        </w:sectPr>
      </w:pPr>
    </w:p>
    <w:p w:rsidR="00DD0B8C" w:rsidRDefault="00DD0B8C" w:rsidP="00DD0B8C">
      <w:pPr>
        <w:rPr>
          <w:b/>
        </w:rPr>
      </w:pPr>
    </w:p>
    <w:p w:rsidR="00DD0B8C" w:rsidRPr="002F2D1D" w:rsidRDefault="00DD0B8C" w:rsidP="00DD0B8C">
      <w:pPr>
        <w:pStyle w:val="Heading1"/>
        <w:rPr>
          <w:rFonts w:ascii="Arial" w:hAnsi="Arial" w:cs="Arial"/>
        </w:rPr>
      </w:pPr>
      <w:bookmarkStart w:id="58" w:name="_Toc532543689"/>
      <w:r w:rsidRPr="002F2D1D">
        <w:rPr>
          <w:rFonts w:ascii="Arial" w:hAnsi="Arial" w:cs="Arial"/>
        </w:rPr>
        <w:t>SITE TAXONOMY</w:t>
      </w:r>
      <w:bookmarkEnd w:id="58"/>
      <w:r w:rsidRPr="002F2D1D">
        <w:rPr>
          <w:rFonts w:ascii="Arial" w:hAnsi="Arial" w:cs="Arial"/>
        </w:rPr>
        <w:t xml:space="preserve"> </w:t>
      </w:r>
    </w:p>
    <w:p w:rsidR="00DD0B8C" w:rsidRDefault="00DD0B8C" w:rsidP="00DD0B8C"/>
    <w:p w:rsidR="00DD0B8C" w:rsidRDefault="00DD0B8C" w:rsidP="00DD0B8C">
      <w:pPr>
        <w:spacing w:after="238"/>
        <w:ind w:left="-5" w:right="14"/>
        <w:rPr>
          <w:rFonts w:ascii="Arial" w:hAnsi="Arial" w:cs="Arial"/>
        </w:rPr>
      </w:pPr>
      <w:bookmarkStart w:id="59" w:name="_Hlk528771387"/>
      <w:r w:rsidRPr="00D83B0B">
        <w:rPr>
          <w:rFonts w:ascii="Arial" w:hAnsi="Arial" w:cs="Arial"/>
        </w:rPr>
        <w:t xml:space="preserve">A site taxonomy is the physical site structure created within SharePoint by adding sub sites and pages. The site taxonomy should not be confused with the items seen in the Mega Menu (see section 10.2.1).  </w:t>
      </w:r>
    </w:p>
    <w:p w:rsidR="00DD0B8C" w:rsidRPr="00D83B0B" w:rsidRDefault="00DD0B8C" w:rsidP="00DD0B8C">
      <w:pPr>
        <w:spacing w:after="238"/>
        <w:ind w:left="-5" w:right="14"/>
        <w:rPr>
          <w:rFonts w:ascii="Arial" w:hAnsi="Arial" w:cs="Arial"/>
        </w:rPr>
      </w:pPr>
    </w:p>
    <w:p w:rsidR="00DD0B8C" w:rsidRDefault="00DD0B8C" w:rsidP="00DD0B8C">
      <w:pPr>
        <w:spacing w:after="238"/>
        <w:ind w:left="-5" w:right="14"/>
        <w:rPr>
          <w:rFonts w:ascii="Arial" w:hAnsi="Arial" w:cs="Arial"/>
        </w:rPr>
      </w:pPr>
      <w:r>
        <w:rPr>
          <w:rFonts w:ascii="Arial" w:hAnsi="Arial" w:cs="Arial"/>
        </w:rPr>
        <w:t>In the absence of a formal site taxonomy, the table below was compiled to consolidate information collected from the various divisional Business Requirements Documents. The table illustrates content that has been supplied and content that is outstanding per division/department.</w:t>
      </w:r>
    </w:p>
    <w:p w:rsidR="00DD0B8C" w:rsidRPr="00D83B0B" w:rsidRDefault="00DD0B8C" w:rsidP="00DD0B8C">
      <w:pPr>
        <w:spacing w:after="238"/>
        <w:ind w:left="-5" w:right="14"/>
        <w:rPr>
          <w:rFonts w:ascii="Arial" w:hAnsi="Arial" w:cs="Arial"/>
        </w:rPr>
      </w:pPr>
    </w:p>
    <w:p w:rsidR="00DD0B8C" w:rsidRDefault="00DD0B8C" w:rsidP="00DD0B8C">
      <w:pPr>
        <w:spacing w:line="259" w:lineRule="auto"/>
        <w:jc w:val="left"/>
        <w:rPr>
          <w:i/>
          <w:color w:val="66BC29"/>
        </w:rPr>
      </w:pPr>
    </w:p>
    <w:tbl>
      <w:tblPr>
        <w:tblW w:w="0" w:type="auto"/>
        <w:tblLayout w:type="fixed"/>
        <w:tblLook w:val="04A0" w:firstRow="1" w:lastRow="0" w:firstColumn="1" w:lastColumn="0" w:noHBand="0" w:noVBand="1"/>
      </w:tblPr>
      <w:tblGrid>
        <w:gridCol w:w="3114"/>
        <w:gridCol w:w="2693"/>
        <w:gridCol w:w="1701"/>
        <w:gridCol w:w="2906"/>
        <w:gridCol w:w="1390"/>
        <w:gridCol w:w="2308"/>
      </w:tblGrid>
      <w:tr w:rsidR="00787953" w:rsidRPr="00873BD3" w:rsidTr="00787953">
        <w:trPr>
          <w:trHeight w:val="315"/>
        </w:trPr>
        <w:tc>
          <w:tcPr>
            <w:tcW w:w="3114" w:type="dxa"/>
            <w:tcBorders>
              <w:top w:val="single" w:sz="4" w:space="0" w:color="auto"/>
              <w:left w:val="single" w:sz="4" w:space="0" w:color="auto"/>
              <w:bottom w:val="nil"/>
              <w:right w:val="single" w:sz="4" w:space="0" w:color="auto"/>
            </w:tcBorders>
            <w:shd w:val="clear" w:color="000000" w:fill="AEAAAA"/>
            <w:noWrap/>
            <w:vAlign w:val="center"/>
            <w:hideMark/>
          </w:tcPr>
          <w:bookmarkEnd w:id="59"/>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Division</w:t>
            </w:r>
          </w:p>
        </w:tc>
        <w:tc>
          <w:tcPr>
            <w:tcW w:w="2693" w:type="dxa"/>
            <w:tcBorders>
              <w:top w:val="single" w:sz="4" w:space="0" w:color="auto"/>
              <w:left w:val="nil"/>
              <w:bottom w:val="nil"/>
              <w:right w:val="single" w:sz="4" w:space="0" w:color="auto"/>
            </w:tcBorders>
            <w:shd w:val="clear" w:color="000000" w:fill="AEAAAA"/>
            <w:noWrap/>
            <w:vAlign w:val="center"/>
            <w:hideMark/>
          </w:tcPr>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Department</w:t>
            </w:r>
          </w:p>
        </w:tc>
        <w:tc>
          <w:tcPr>
            <w:tcW w:w="1701" w:type="dxa"/>
            <w:tcBorders>
              <w:top w:val="single" w:sz="4" w:space="0" w:color="auto"/>
              <w:left w:val="nil"/>
              <w:bottom w:val="nil"/>
              <w:right w:val="single" w:sz="4" w:space="0" w:color="auto"/>
            </w:tcBorders>
            <w:shd w:val="clear" w:color="000000" w:fill="AEAAAA"/>
            <w:noWrap/>
            <w:vAlign w:val="center"/>
            <w:hideMark/>
          </w:tcPr>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Tab</w:t>
            </w:r>
          </w:p>
        </w:tc>
        <w:tc>
          <w:tcPr>
            <w:tcW w:w="2906" w:type="dxa"/>
            <w:tcBorders>
              <w:top w:val="single" w:sz="4" w:space="0" w:color="auto"/>
              <w:left w:val="nil"/>
              <w:bottom w:val="nil"/>
              <w:right w:val="single" w:sz="4" w:space="0" w:color="auto"/>
            </w:tcBorders>
            <w:shd w:val="clear" w:color="000000" w:fill="AEAAAA"/>
            <w:noWrap/>
            <w:vAlign w:val="center"/>
            <w:hideMark/>
          </w:tcPr>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Content Provided</w:t>
            </w:r>
          </w:p>
        </w:tc>
        <w:tc>
          <w:tcPr>
            <w:tcW w:w="1390" w:type="dxa"/>
            <w:tcBorders>
              <w:top w:val="single" w:sz="4" w:space="0" w:color="auto"/>
              <w:left w:val="nil"/>
              <w:bottom w:val="nil"/>
              <w:right w:val="single" w:sz="4" w:space="0" w:color="auto"/>
            </w:tcBorders>
            <w:shd w:val="clear" w:color="000000" w:fill="AEAAAA"/>
            <w:noWrap/>
            <w:vAlign w:val="center"/>
            <w:hideMark/>
          </w:tcPr>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Content Type</w:t>
            </w:r>
          </w:p>
        </w:tc>
        <w:tc>
          <w:tcPr>
            <w:tcW w:w="2308" w:type="dxa"/>
            <w:tcBorders>
              <w:top w:val="single" w:sz="4" w:space="0" w:color="auto"/>
              <w:left w:val="nil"/>
              <w:bottom w:val="nil"/>
              <w:right w:val="single" w:sz="4" w:space="0" w:color="auto"/>
            </w:tcBorders>
            <w:shd w:val="clear" w:color="000000" w:fill="AEAAAA"/>
            <w:noWrap/>
            <w:vAlign w:val="center"/>
            <w:hideMark/>
          </w:tcPr>
          <w:p w:rsidR="00DD0B8C" w:rsidRPr="00873BD3" w:rsidRDefault="00DD0B8C" w:rsidP="008F7619">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eastAsia="en-ZA"/>
              </w:rPr>
              <w:t>Management of Content</w:t>
            </w:r>
          </w:p>
        </w:tc>
      </w:tr>
      <w:tr w:rsidR="00787953" w:rsidRPr="00873BD3" w:rsidTr="00787953">
        <w:trPr>
          <w:trHeight w:val="510"/>
        </w:trPr>
        <w:tc>
          <w:tcPr>
            <w:tcW w:w="3114" w:type="dxa"/>
            <w:vMerge w:val="restart"/>
            <w:tcBorders>
              <w:top w:val="single" w:sz="8" w:space="0" w:color="auto"/>
              <w:left w:val="single" w:sz="8" w:space="0" w:color="auto"/>
              <w:bottom w:val="nil"/>
              <w:right w:val="single" w:sz="4" w:space="0" w:color="auto"/>
            </w:tcBorders>
            <w:shd w:val="clear" w:color="auto" w:fill="F2F2F2" w:themeFill="background1" w:themeFillShade="F2"/>
            <w:vAlign w:val="bottom"/>
            <w:hideMark/>
          </w:tcPr>
          <w:p w:rsidR="00B75959" w:rsidRDefault="00873BD3" w:rsidP="00873BD3">
            <w:pPr>
              <w:spacing w:after="240"/>
              <w:contextualSpacing w:val="0"/>
              <w:rPr>
                <w:rFonts w:ascii="Arial" w:hAnsi="Arial" w:cs="Arial"/>
                <w:color w:val="000000"/>
                <w:szCs w:val="22"/>
                <w:lang w:eastAsia="en-ZA"/>
              </w:rPr>
            </w:pPr>
            <w:r w:rsidRPr="00873BD3">
              <w:rPr>
                <w:rFonts w:ascii="Arial" w:hAnsi="Arial" w:cs="Arial"/>
                <w:b/>
                <w:bCs/>
                <w:color w:val="000000"/>
                <w:szCs w:val="22"/>
                <w:lang w:eastAsia="en-ZA"/>
              </w:rPr>
              <w:t>Supply Chain Management</w:t>
            </w:r>
            <w:r w:rsidR="00DD0B8C" w:rsidRPr="00873BD3">
              <w:rPr>
                <w:rFonts w:ascii="Arial" w:hAnsi="Arial" w:cs="Arial"/>
                <w:b/>
                <w:bCs/>
                <w:color w:val="000000"/>
                <w:szCs w:val="22"/>
                <w:lang w:eastAsia="en-ZA"/>
              </w:rPr>
              <w:br/>
            </w:r>
            <w:r w:rsidR="00DD0B8C" w:rsidRPr="00873BD3">
              <w:rPr>
                <w:rFonts w:ascii="Arial" w:hAnsi="Arial" w:cs="Arial"/>
                <w:color w:val="000000"/>
                <w:szCs w:val="22"/>
                <w:lang w:eastAsia="en-ZA"/>
              </w:rPr>
              <w:br/>
            </w:r>
            <w:r w:rsidR="00DD0B8C" w:rsidRPr="00873BD3">
              <w:rPr>
                <w:rFonts w:ascii="Arial" w:hAnsi="Arial" w:cs="Arial"/>
                <w:b/>
                <w:bCs/>
                <w:color w:val="000000"/>
                <w:szCs w:val="22"/>
                <w:lang w:eastAsia="en-ZA"/>
              </w:rPr>
              <w:t>Divisional Overview (including Division Strategy; Mission and Vision)</w:t>
            </w:r>
            <w:r w:rsidR="00DD0B8C" w:rsidRPr="00873BD3">
              <w:rPr>
                <w:rFonts w:ascii="Arial" w:hAnsi="Arial" w:cs="Arial"/>
                <w:color w:val="000000"/>
                <w:szCs w:val="22"/>
                <w:lang w:eastAsia="en-ZA"/>
              </w:rPr>
              <w:br/>
              <w:t>The below diagram is an illustration of Supply Chain Management’s Vision 2025:</w:t>
            </w:r>
            <w:r w:rsidR="00DD0B8C" w:rsidRPr="00873BD3">
              <w:rPr>
                <w:rFonts w:ascii="Arial" w:hAnsi="Arial" w:cs="Arial"/>
                <w:color w:val="000000"/>
                <w:szCs w:val="22"/>
                <w:lang w:eastAsia="en-ZA"/>
              </w:rPr>
              <w:br/>
            </w:r>
            <w:r w:rsidR="00637559" w:rsidRPr="00E34A23">
              <w:rPr>
                <w:noProof/>
              </w:rPr>
              <w:drawing>
                <wp:inline distT="0" distB="0" distL="0" distR="0" wp14:anchorId="57965BD9" wp14:editId="3E4E7B4F">
                  <wp:extent cx="1001724" cy="828000"/>
                  <wp:effectExtent l="0" t="0" r="8255" b="0"/>
                  <wp:docPr id="3722" name="Pictur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1724" cy="828000"/>
                          </a:xfrm>
                          <a:prstGeom prst="rect">
                            <a:avLst/>
                          </a:prstGeom>
                        </pic:spPr>
                      </pic:pic>
                    </a:graphicData>
                  </a:graphic>
                </wp:inline>
              </w:drawing>
            </w:r>
            <w:r w:rsidR="00DD0B8C" w:rsidRPr="00873BD3">
              <w:rPr>
                <w:rFonts w:ascii="Arial" w:hAnsi="Arial" w:cs="Arial"/>
                <w:color w:val="000000"/>
                <w:szCs w:val="22"/>
                <w:lang w:eastAsia="en-ZA"/>
              </w:rPr>
              <w:br/>
              <w:t xml:space="preserve"> </w:t>
            </w:r>
            <w:r w:rsidR="00DD0B8C" w:rsidRPr="00873BD3">
              <w:rPr>
                <w:rFonts w:ascii="Arial" w:hAnsi="Arial" w:cs="Arial"/>
                <w:color w:val="000000"/>
                <w:szCs w:val="22"/>
                <w:lang w:eastAsia="en-ZA"/>
              </w:rPr>
              <w:br/>
              <w:t>The below diagram depicts the new Supply Chain Management’s governance documents as well as the BAC structure:</w:t>
            </w:r>
          </w:p>
          <w:p w:rsidR="00637559" w:rsidRDefault="00B75959" w:rsidP="00873BD3">
            <w:pPr>
              <w:spacing w:after="240"/>
              <w:contextualSpacing w:val="0"/>
              <w:rPr>
                <w:rFonts w:ascii="Arial" w:hAnsi="Arial" w:cs="Arial"/>
                <w:color w:val="000000"/>
                <w:szCs w:val="22"/>
                <w:lang w:eastAsia="en-ZA"/>
              </w:rPr>
            </w:pPr>
            <w:r w:rsidRPr="00FD3C24">
              <w:rPr>
                <w:noProof/>
              </w:rPr>
              <w:lastRenderedPageBreak/>
              <w:drawing>
                <wp:inline distT="0" distB="0" distL="0" distR="0" wp14:anchorId="1C9B4196" wp14:editId="0B2FCFB1">
                  <wp:extent cx="1080000" cy="630483"/>
                  <wp:effectExtent l="0" t="0" r="6350" b="0"/>
                  <wp:docPr id="3723" name="Picture 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0000" cy="630483"/>
                          </a:xfrm>
                          <a:prstGeom prst="rect">
                            <a:avLst/>
                          </a:prstGeom>
                        </pic:spPr>
                      </pic:pic>
                    </a:graphicData>
                  </a:graphic>
                </wp:inline>
              </w:drawing>
            </w:r>
            <w:r w:rsidR="00DD0B8C" w:rsidRPr="00873BD3">
              <w:rPr>
                <w:rFonts w:ascii="Arial" w:hAnsi="Arial" w:cs="Arial"/>
                <w:color w:val="000000"/>
                <w:szCs w:val="22"/>
                <w:lang w:eastAsia="en-ZA"/>
              </w:rPr>
              <w:br/>
              <w:t xml:space="preserve"> </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r>
            <w:r w:rsidR="00DD0B8C" w:rsidRPr="00B75959">
              <w:rPr>
                <w:rFonts w:ascii="Arial" w:hAnsi="Arial" w:cs="Arial"/>
                <w:b/>
                <w:color w:val="000000"/>
                <w:szCs w:val="22"/>
                <w:lang w:eastAsia="en-ZA"/>
              </w:rPr>
              <w:t>Divisional Organogram</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t>The below diagram depicts the Supply Chain Management’s division organogram:</w:t>
            </w:r>
          </w:p>
          <w:p w:rsidR="00DD0B8C" w:rsidRPr="00873BD3" w:rsidRDefault="00637559" w:rsidP="00873BD3">
            <w:pPr>
              <w:spacing w:after="240"/>
              <w:contextualSpacing w:val="0"/>
              <w:rPr>
                <w:rFonts w:ascii="Arial" w:hAnsi="Arial" w:cs="Arial"/>
                <w:color w:val="000000"/>
                <w:szCs w:val="22"/>
                <w:lang w:val="en-ZA" w:eastAsia="en-ZA"/>
              </w:rPr>
            </w:pPr>
            <w:r w:rsidRPr="00D33CB9">
              <w:rPr>
                <w:noProof/>
              </w:rPr>
              <w:drawing>
                <wp:inline distT="0" distB="0" distL="0" distR="0" wp14:anchorId="5C0BCAEC" wp14:editId="4B749B5F">
                  <wp:extent cx="1080000" cy="263534"/>
                  <wp:effectExtent l="0" t="0" r="6350" b="3175"/>
                  <wp:docPr id="3724" name="Pictur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40" r="-1" b="17181"/>
                          <a:stretch/>
                        </pic:blipFill>
                        <pic:spPr bwMode="auto">
                          <a:xfrm>
                            <a:off x="0" y="0"/>
                            <a:ext cx="1080000" cy="263534"/>
                          </a:xfrm>
                          <a:prstGeom prst="rect">
                            <a:avLst/>
                          </a:prstGeom>
                          <a:ln>
                            <a:noFill/>
                          </a:ln>
                          <a:extLst>
                            <a:ext uri="{53640926-AAD7-44D8-BBD7-CCE9431645EC}">
                              <a14:shadowObscured xmlns:a14="http://schemas.microsoft.com/office/drawing/2010/main"/>
                            </a:ext>
                          </a:extLst>
                        </pic:spPr>
                      </pic:pic>
                    </a:graphicData>
                  </a:graphic>
                </wp:inline>
              </w:drawing>
            </w:r>
            <w:r w:rsidR="00DD0B8C" w:rsidRPr="00873BD3">
              <w:rPr>
                <w:rFonts w:ascii="Arial" w:hAnsi="Arial" w:cs="Arial"/>
                <w:color w:val="000000"/>
                <w:szCs w:val="22"/>
                <w:lang w:eastAsia="en-ZA"/>
              </w:rPr>
              <w:br/>
              <w:t xml:space="preserve"> </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r>
          </w:p>
        </w:tc>
        <w:tc>
          <w:tcPr>
            <w:tcW w:w="2693" w:type="dxa"/>
            <w:vMerge w:val="restart"/>
            <w:tcBorders>
              <w:top w:val="single" w:sz="8" w:space="0" w:color="auto"/>
              <w:left w:val="single" w:sz="4" w:space="0" w:color="auto"/>
              <w:bottom w:val="single" w:sz="4" w:space="0" w:color="auto"/>
              <w:right w:val="single" w:sz="4" w:space="0" w:color="auto"/>
            </w:tcBorders>
            <w:shd w:val="clear" w:color="auto" w:fill="F2F2F2" w:themeFill="background1" w:themeFillShade="F2"/>
            <w:vAlign w:val="bottom"/>
            <w:hideMark/>
          </w:tcPr>
          <w:p w:rsidR="00637559" w:rsidRDefault="00873BD3" w:rsidP="00637559">
            <w:pPr>
              <w:contextualSpacing w:val="0"/>
              <w:rPr>
                <w:rFonts w:ascii="Arial" w:hAnsi="Arial" w:cs="Arial"/>
                <w:b/>
                <w:bCs/>
                <w:color w:val="000000"/>
                <w:szCs w:val="22"/>
                <w:lang w:eastAsia="en-ZA"/>
              </w:rPr>
            </w:pPr>
            <w:r w:rsidRPr="00873BD3">
              <w:rPr>
                <w:rFonts w:ascii="Arial" w:hAnsi="Arial" w:cs="Arial"/>
                <w:b/>
                <w:bCs/>
                <w:color w:val="000000"/>
                <w:szCs w:val="22"/>
                <w:lang w:eastAsia="en-ZA"/>
              </w:rPr>
              <w:lastRenderedPageBreak/>
              <w:t>Category Management</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r>
            <w:r w:rsidR="00DD0B8C" w:rsidRPr="00873BD3">
              <w:rPr>
                <w:rFonts w:ascii="Arial" w:hAnsi="Arial" w:cs="Arial"/>
                <w:b/>
                <w:bCs/>
                <w:color w:val="000000"/>
                <w:szCs w:val="22"/>
                <w:lang w:eastAsia="en-ZA"/>
              </w:rPr>
              <w:t>Purpose</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t>Lead demand planning for all sourcing categories to develop the relevant category strategies and execute all strategic sourcing activities</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r>
            <w:r w:rsidR="00DD0B8C" w:rsidRPr="00873BD3">
              <w:rPr>
                <w:rFonts w:ascii="Arial" w:hAnsi="Arial" w:cs="Arial"/>
                <w:b/>
                <w:bCs/>
                <w:color w:val="000000"/>
                <w:szCs w:val="22"/>
                <w:lang w:eastAsia="en-ZA"/>
              </w:rPr>
              <w:t>Services Provided</w:t>
            </w:r>
            <w:r w:rsidR="00DD0B8C" w:rsidRPr="00873BD3">
              <w:rPr>
                <w:rFonts w:ascii="Arial" w:hAnsi="Arial" w:cs="Arial"/>
                <w:color w:val="000000"/>
                <w:szCs w:val="22"/>
                <w:lang w:eastAsia="en-ZA"/>
              </w:rPr>
              <w:br/>
              <w:t>Below is a list of services provided by the Category Management department: 1. Develop and ensure timely execution category strategy and savings target achievement.</w:t>
            </w:r>
            <w:r w:rsidR="00DD0B8C" w:rsidRPr="00873BD3">
              <w:rPr>
                <w:rFonts w:ascii="Arial" w:hAnsi="Arial" w:cs="Arial"/>
                <w:color w:val="000000"/>
                <w:szCs w:val="22"/>
                <w:lang w:eastAsia="en-ZA"/>
              </w:rPr>
              <w:br/>
              <w:t xml:space="preserve">2. Lead demand planning for specific category to </w:t>
            </w:r>
            <w:r w:rsidR="00DD0B8C" w:rsidRPr="00873BD3">
              <w:rPr>
                <w:rFonts w:ascii="Arial" w:hAnsi="Arial" w:cs="Arial"/>
                <w:color w:val="000000"/>
                <w:szCs w:val="22"/>
                <w:lang w:eastAsia="en-ZA"/>
              </w:rPr>
              <w:lastRenderedPageBreak/>
              <w:t>enable the compiling of relevant/related procurement strategies for the sourcing of materials and services.</w:t>
            </w:r>
            <w:r w:rsidR="00DD0B8C" w:rsidRPr="00873BD3">
              <w:rPr>
                <w:rFonts w:ascii="Arial" w:hAnsi="Arial" w:cs="Arial"/>
                <w:color w:val="000000"/>
                <w:szCs w:val="22"/>
                <w:lang w:eastAsia="en-ZA"/>
              </w:rPr>
              <w:br/>
              <w:t>3. Lead all aspects related to the establishment and management of a portfolio of contracts in the category, (which are commercially beneficial with regards to cost, quality and delivery for the internal customers) including sourcing, contract negotiations, supplier performance, review and lifecycle management</w:t>
            </w:r>
            <w:r w:rsidR="00DD0B8C" w:rsidRPr="00873BD3">
              <w:rPr>
                <w:rFonts w:ascii="Arial" w:hAnsi="Arial" w:cs="Arial"/>
                <w:color w:val="000000"/>
                <w:szCs w:val="22"/>
                <w:lang w:eastAsia="en-ZA"/>
              </w:rPr>
              <w:br/>
              <w:t>4. Evaluate supplier data and develop marketplace insights for the various commodities within the category</w:t>
            </w:r>
            <w:r w:rsidR="00DD0B8C" w:rsidRPr="00873BD3">
              <w:rPr>
                <w:rFonts w:ascii="Arial" w:hAnsi="Arial" w:cs="Arial"/>
                <w:color w:val="000000"/>
                <w:szCs w:val="22"/>
                <w:lang w:eastAsia="en-ZA"/>
              </w:rPr>
              <w:br/>
            </w:r>
            <w:r w:rsidR="00DD0B8C" w:rsidRPr="00873BD3">
              <w:rPr>
                <w:rFonts w:ascii="Arial" w:hAnsi="Arial" w:cs="Arial"/>
                <w:color w:val="000000"/>
                <w:szCs w:val="22"/>
                <w:lang w:eastAsia="en-ZA"/>
              </w:rPr>
              <w:br/>
            </w:r>
            <w:r w:rsidR="00DD0B8C" w:rsidRPr="00873BD3">
              <w:rPr>
                <w:rFonts w:ascii="Arial" w:hAnsi="Arial" w:cs="Arial"/>
                <w:b/>
                <w:bCs/>
                <w:color w:val="000000"/>
                <w:szCs w:val="22"/>
                <w:lang w:eastAsia="en-ZA"/>
              </w:rPr>
              <w:t>Organogram</w:t>
            </w:r>
          </w:p>
          <w:p w:rsidR="00637559" w:rsidRPr="009A3977" w:rsidRDefault="00637559" w:rsidP="00637559">
            <w:pPr>
              <w:spacing w:line="360" w:lineRule="auto"/>
              <w:rPr>
                <w:rFonts w:ascii="Arial" w:hAnsi="Arial" w:cs="Arial"/>
                <w:sz w:val="20"/>
              </w:rPr>
            </w:pPr>
            <w:r w:rsidRPr="009A3977">
              <w:rPr>
                <w:rFonts w:ascii="Arial" w:hAnsi="Arial" w:cs="Arial"/>
                <w:sz w:val="20"/>
              </w:rPr>
              <w:t xml:space="preserve">The below diagram depicts the </w:t>
            </w:r>
            <w:r w:rsidRPr="00D90C9F">
              <w:rPr>
                <w:rFonts w:ascii="Arial" w:hAnsi="Arial" w:cs="Arial"/>
                <w:sz w:val="20"/>
              </w:rPr>
              <w:t xml:space="preserve">Category Management </w:t>
            </w:r>
            <w:r w:rsidRPr="009A3977">
              <w:rPr>
                <w:rFonts w:ascii="Arial" w:hAnsi="Arial" w:cs="Arial"/>
                <w:sz w:val="20"/>
              </w:rPr>
              <w:t>department’s organogram:</w:t>
            </w:r>
          </w:p>
          <w:p w:rsidR="00637559" w:rsidRDefault="00637559" w:rsidP="00637559">
            <w:pPr>
              <w:jc w:val="center"/>
            </w:pPr>
            <w:r w:rsidRPr="00D671BB">
              <w:rPr>
                <w:noProof/>
              </w:rPr>
              <w:drawing>
                <wp:inline distT="0" distB="0" distL="0" distR="0" wp14:anchorId="58EDF020" wp14:editId="3B21DDEE">
                  <wp:extent cx="1080000" cy="255835"/>
                  <wp:effectExtent l="0" t="0" r="6350" b="0"/>
                  <wp:docPr id="3726" name="Pictur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2" b="4242"/>
                          <a:stretch/>
                        </pic:blipFill>
                        <pic:spPr bwMode="auto">
                          <a:xfrm>
                            <a:off x="0" y="0"/>
                            <a:ext cx="1080000" cy="255835"/>
                          </a:xfrm>
                          <a:prstGeom prst="rect">
                            <a:avLst/>
                          </a:prstGeom>
                          <a:ln>
                            <a:noFill/>
                          </a:ln>
                          <a:extLst>
                            <a:ext uri="{53640926-AAD7-44D8-BBD7-CCE9431645EC}">
                              <a14:shadowObscured xmlns:a14="http://schemas.microsoft.com/office/drawing/2010/main"/>
                            </a:ext>
                          </a:extLst>
                        </pic:spPr>
                      </pic:pic>
                    </a:graphicData>
                  </a:graphic>
                </wp:inline>
              </w:drawing>
            </w:r>
          </w:p>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br/>
              <w:t xml:space="preserve"> </w:t>
            </w:r>
          </w:p>
        </w:tc>
        <w:tc>
          <w:tcPr>
            <w:tcW w:w="1701" w:type="dxa"/>
            <w:tcBorders>
              <w:top w:val="single" w:sz="8" w:space="0" w:color="auto"/>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8" w:space="0" w:color="auto"/>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8" w:space="0" w:color="auto"/>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8" w:space="0" w:color="auto"/>
              <w:left w:val="nil"/>
              <w:bottom w:val="single" w:sz="4" w:space="0" w:color="auto"/>
              <w:right w:val="single" w:sz="8"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51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single" w:sz="8"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563C1"/>
                <w:szCs w:val="22"/>
                <w:u w:val="single"/>
                <w:lang w:val="en-ZA" w:eastAsia="en-ZA"/>
              </w:rPr>
            </w:pPr>
            <w:hyperlink r:id="rId32"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0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single" w:sz="8"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1905"/>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single" w:sz="8"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51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val="restart"/>
            <w:tcBorders>
              <w:top w:val="nil"/>
              <w:left w:val="single" w:sz="4" w:space="0" w:color="auto"/>
              <w:bottom w:val="single" w:sz="4" w:space="0" w:color="auto"/>
              <w:right w:val="single" w:sz="4" w:space="0" w:color="auto"/>
            </w:tcBorders>
            <w:shd w:val="clear" w:color="auto" w:fill="F2F2F2" w:themeFill="background1" w:themeFillShade="F2"/>
            <w:vAlign w:val="bottom"/>
            <w:hideMark/>
          </w:tcPr>
          <w:p w:rsidR="00637559" w:rsidRPr="00637559" w:rsidRDefault="00DD0B8C" w:rsidP="00637559">
            <w:pPr>
              <w:spacing w:line="360" w:lineRule="auto"/>
              <w:rPr>
                <w:rFonts w:ascii="Arial" w:hAnsi="Arial" w:cs="Arial"/>
                <w:szCs w:val="22"/>
              </w:rPr>
            </w:pPr>
            <w:bookmarkStart w:id="60" w:name="RANGE!B6"/>
            <w:bookmarkStart w:id="61" w:name="RANGE!A4"/>
            <w:bookmarkStart w:id="62" w:name="RANGE!A3"/>
            <w:bookmarkEnd w:id="61"/>
            <w:bookmarkEnd w:id="62"/>
            <w:r w:rsidRPr="00873BD3">
              <w:rPr>
                <w:rFonts w:ascii="Arial" w:hAnsi="Arial" w:cs="Arial"/>
                <w:b/>
                <w:bCs/>
                <w:color w:val="000000"/>
                <w:szCs w:val="22"/>
                <w:lang w:eastAsia="en-ZA"/>
              </w:rPr>
              <w:t>Business Services</w:t>
            </w:r>
            <w:r w:rsidRPr="00873BD3">
              <w:rPr>
                <w:rFonts w:ascii="Arial" w:hAnsi="Arial" w:cs="Arial"/>
                <w:b/>
                <w:bCs/>
                <w:color w:val="000000"/>
                <w:szCs w:val="22"/>
                <w:lang w:eastAsia="en-ZA"/>
              </w:rPr>
              <w:br/>
              <w:t>Purpose</w:t>
            </w:r>
            <w:r w:rsidRPr="00873BD3">
              <w:rPr>
                <w:rFonts w:ascii="Arial" w:hAnsi="Arial" w:cs="Arial"/>
                <w:b/>
                <w:bCs/>
                <w:color w:val="000000"/>
                <w:szCs w:val="22"/>
                <w:lang w:eastAsia="en-ZA"/>
              </w:rPr>
              <w:br/>
            </w:r>
            <w:r w:rsidRPr="00873BD3">
              <w:rPr>
                <w:rFonts w:ascii="Arial" w:hAnsi="Arial" w:cs="Arial"/>
                <w:color w:val="000000"/>
                <w:szCs w:val="22"/>
                <w:lang w:eastAsia="en-ZA"/>
              </w:rPr>
              <w:br/>
              <w:t>Lead all transactional sourcing activities across the business, continuously driving improvements in efficiency and service delivery.</w:t>
            </w:r>
            <w:r w:rsidRPr="00873BD3">
              <w:rPr>
                <w:rFonts w:ascii="Arial" w:hAnsi="Arial" w:cs="Arial"/>
                <w:color w:val="000000"/>
                <w:szCs w:val="22"/>
                <w:lang w:eastAsia="en-ZA"/>
              </w:rPr>
              <w:br/>
            </w:r>
            <w:r w:rsidRPr="00873BD3">
              <w:rPr>
                <w:rFonts w:ascii="Arial" w:hAnsi="Arial" w:cs="Arial"/>
                <w:color w:val="000000"/>
                <w:szCs w:val="22"/>
                <w:lang w:eastAsia="en-ZA"/>
              </w:rPr>
              <w:br/>
            </w:r>
            <w:r w:rsidRPr="00873BD3">
              <w:rPr>
                <w:rFonts w:ascii="Arial" w:hAnsi="Arial" w:cs="Arial"/>
                <w:b/>
                <w:bCs/>
                <w:color w:val="000000"/>
                <w:szCs w:val="22"/>
                <w:lang w:eastAsia="en-ZA"/>
              </w:rPr>
              <w:t>Services Provided by Business Services</w:t>
            </w:r>
            <w:r w:rsidRPr="00873BD3">
              <w:rPr>
                <w:rFonts w:ascii="Arial" w:hAnsi="Arial" w:cs="Arial"/>
                <w:color w:val="000000"/>
                <w:szCs w:val="22"/>
                <w:lang w:eastAsia="en-ZA"/>
              </w:rPr>
              <w:br/>
            </w:r>
            <w:r w:rsidRPr="00873BD3">
              <w:rPr>
                <w:rFonts w:ascii="Arial" w:hAnsi="Arial" w:cs="Arial"/>
                <w:color w:val="000000"/>
                <w:szCs w:val="22"/>
                <w:lang w:eastAsia="en-ZA"/>
              </w:rPr>
              <w:br/>
              <w:t>Below is a list of the services provided by the Business Services department:</w:t>
            </w:r>
            <w:r w:rsidRPr="00873BD3">
              <w:rPr>
                <w:rFonts w:ascii="Arial" w:hAnsi="Arial" w:cs="Arial"/>
                <w:color w:val="000000"/>
                <w:szCs w:val="22"/>
                <w:lang w:eastAsia="en-ZA"/>
              </w:rPr>
              <w:br/>
              <w:t xml:space="preserve">• Lead the provision of business supply chain management services at both Airports and Corporate office and </w:t>
            </w:r>
            <w:r w:rsidRPr="00873BD3">
              <w:rPr>
                <w:rFonts w:ascii="Arial" w:hAnsi="Arial" w:cs="Arial"/>
                <w:color w:val="000000"/>
                <w:szCs w:val="22"/>
                <w:lang w:eastAsia="en-ZA"/>
              </w:rPr>
              <w:lastRenderedPageBreak/>
              <w:t>continuously drive improvements in efficiency and service delivery</w:t>
            </w:r>
            <w:r w:rsidRPr="00873BD3">
              <w:rPr>
                <w:rFonts w:ascii="Arial" w:hAnsi="Arial" w:cs="Arial"/>
                <w:color w:val="000000"/>
                <w:szCs w:val="22"/>
                <w:lang w:eastAsia="en-ZA"/>
              </w:rPr>
              <w:br/>
              <w:t>• Ensure effective demand planning and consolidation as an input to category management.</w:t>
            </w:r>
            <w:r w:rsidRPr="00873BD3">
              <w:rPr>
                <w:rFonts w:ascii="Arial" w:hAnsi="Arial" w:cs="Arial"/>
                <w:color w:val="000000"/>
                <w:szCs w:val="22"/>
                <w:lang w:eastAsia="en-ZA"/>
              </w:rPr>
              <w:br/>
              <w:t>• Lead the end-to-end RFX process for materials/services while ensuring adherence and execution against supplier contracts</w:t>
            </w:r>
            <w:r w:rsidRPr="00873BD3">
              <w:rPr>
                <w:rFonts w:ascii="Arial" w:hAnsi="Arial" w:cs="Arial"/>
                <w:color w:val="000000"/>
                <w:szCs w:val="22"/>
                <w:lang w:eastAsia="en-ZA"/>
              </w:rPr>
              <w:br/>
              <w:t>• Oversee the levels &amp; movements of inventory over the ACSA network and manage asset disposal and commercial tendering processes</w:t>
            </w:r>
            <w:r w:rsidRPr="00873BD3">
              <w:rPr>
                <w:rFonts w:ascii="Arial" w:hAnsi="Arial" w:cs="Arial"/>
                <w:color w:val="000000"/>
                <w:szCs w:val="22"/>
                <w:lang w:eastAsia="en-ZA"/>
              </w:rPr>
              <w:br/>
            </w:r>
            <w:r w:rsidRPr="00873BD3">
              <w:rPr>
                <w:rFonts w:ascii="Arial" w:hAnsi="Arial" w:cs="Arial"/>
                <w:b/>
                <w:bCs/>
                <w:color w:val="000000"/>
                <w:szCs w:val="22"/>
                <w:lang w:eastAsia="en-ZA"/>
              </w:rPr>
              <w:br/>
            </w:r>
            <w:r w:rsidRPr="00637559">
              <w:rPr>
                <w:rFonts w:ascii="Arial" w:hAnsi="Arial" w:cs="Arial"/>
                <w:b/>
                <w:bCs/>
                <w:color w:val="000000"/>
                <w:szCs w:val="22"/>
                <w:lang w:eastAsia="en-ZA"/>
              </w:rPr>
              <w:t>Organogram</w:t>
            </w:r>
            <w:r w:rsidRPr="00637559">
              <w:rPr>
                <w:rFonts w:ascii="Arial" w:hAnsi="Arial" w:cs="Arial"/>
                <w:color w:val="000000"/>
                <w:szCs w:val="22"/>
                <w:lang w:eastAsia="en-ZA"/>
              </w:rPr>
              <w:br/>
            </w:r>
            <w:r w:rsidR="00637559" w:rsidRPr="00637559">
              <w:rPr>
                <w:rFonts w:ascii="Arial" w:hAnsi="Arial" w:cs="Arial"/>
                <w:szCs w:val="22"/>
              </w:rPr>
              <w:t xml:space="preserve">The below diagram </w:t>
            </w:r>
            <w:r w:rsidR="00637559" w:rsidRPr="00637559">
              <w:rPr>
                <w:rFonts w:ascii="Arial" w:hAnsi="Arial" w:cs="Arial"/>
                <w:szCs w:val="22"/>
              </w:rPr>
              <w:lastRenderedPageBreak/>
              <w:t>depicts the Business Services department’s organogram:</w:t>
            </w:r>
          </w:p>
          <w:p w:rsidR="00637559" w:rsidRPr="00637559" w:rsidRDefault="00637559" w:rsidP="00637559">
            <w:pPr>
              <w:rPr>
                <w:rFonts w:ascii="Arial" w:hAnsi="Arial" w:cs="Arial"/>
                <w:szCs w:val="22"/>
              </w:rPr>
            </w:pPr>
          </w:p>
          <w:p w:rsidR="00DD0B8C" w:rsidRPr="00637559" w:rsidRDefault="00637559" w:rsidP="00637559">
            <w:pPr>
              <w:rPr>
                <w:rFonts w:ascii="Arial" w:hAnsi="Arial" w:cs="Arial"/>
                <w:szCs w:val="22"/>
              </w:rPr>
            </w:pPr>
            <w:r w:rsidRPr="00637559">
              <w:rPr>
                <w:rFonts w:ascii="Arial" w:hAnsi="Arial" w:cs="Arial"/>
                <w:noProof/>
                <w:szCs w:val="22"/>
              </w:rPr>
              <w:drawing>
                <wp:inline distT="0" distB="0" distL="0" distR="0" wp14:anchorId="10A0008A" wp14:editId="65417B75">
                  <wp:extent cx="1080000" cy="535654"/>
                  <wp:effectExtent l="0" t="0" r="6350" b="0"/>
                  <wp:docPr id="3727" name="Picture 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417"/>
                          <a:stretch/>
                        </pic:blipFill>
                        <pic:spPr bwMode="auto">
                          <a:xfrm>
                            <a:off x="0" y="0"/>
                            <a:ext cx="1080000" cy="535654"/>
                          </a:xfrm>
                          <a:prstGeom prst="rect">
                            <a:avLst/>
                          </a:prstGeom>
                          <a:ln>
                            <a:noFill/>
                          </a:ln>
                          <a:extLst>
                            <a:ext uri="{53640926-AAD7-44D8-BBD7-CCE9431645EC}">
                              <a14:shadowObscured xmlns:a14="http://schemas.microsoft.com/office/drawing/2010/main"/>
                            </a:ext>
                          </a:extLst>
                        </pic:spPr>
                      </pic:pic>
                    </a:graphicData>
                  </a:graphic>
                </wp:inline>
              </w:drawing>
            </w:r>
            <w:bookmarkEnd w:id="60"/>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51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b/>
                <w:bCs/>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563C1"/>
                <w:szCs w:val="22"/>
                <w:u w:val="single"/>
                <w:lang w:val="en-ZA" w:eastAsia="en-ZA"/>
              </w:rPr>
            </w:pPr>
            <w:hyperlink r:id="rId34"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0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b/>
                <w:bCs/>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0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b/>
                <w:bCs/>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2115"/>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val="restart"/>
            <w:tcBorders>
              <w:top w:val="nil"/>
              <w:left w:val="single" w:sz="4" w:space="0" w:color="auto"/>
              <w:bottom w:val="nil"/>
              <w:right w:val="single" w:sz="4" w:space="0" w:color="auto"/>
            </w:tcBorders>
            <w:shd w:val="clear" w:color="auto" w:fill="F2F2F2" w:themeFill="background1" w:themeFillShade="F2"/>
            <w:vAlign w:val="bottom"/>
            <w:hideMark/>
          </w:tcPr>
          <w:p w:rsidR="00DD0B8C" w:rsidRDefault="00637559" w:rsidP="00873BD3">
            <w:pPr>
              <w:contextualSpacing w:val="0"/>
              <w:rPr>
                <w:rFonts w:ascii="Arial" w:hAnsi="Arial" w:cs="Arial"/>
                <w:color w:val="000000"/>
                <w:szCs w:val="22"/>
                <w:lang w:val="en-ZA" w:eastAsia="en-ZA"/>
              </w:rPr>
            </w:pPr>
            <w:bookmarkStart w:id="63" w:name="RANGE!B10"/>
            <w:bookmarkStart w:id="64" w:name="RANGE!B9"/>
            <w:bookmarkStart w:id="65" w:name="RANGE!A9"/>
            <w:bookmarkEnd w:id="64"/>
            <w:bookmarkEnd w:id="65"/>
            <w:r w:rsidRPr="00873BD3">
              <w:rPr>
                <w:rFonts w:ascii="Arial" w:hAnsi="Arial" w:cs="Arial"/>
                <w:b/>
                <w:bCs/>
                <w:color w:val="000000"/>
                <w:szCs w:val="22"/>
                <w:lang w:val="en-ZA" w:eastAsia="en-ZA"/>
              </w:rPr>
              <w:t>Performance Monitoring &amp; Governance</w:t>
            </w:r>
            <w:r w:rsidR="00DD0B8C" w:rsidRPr="00873BD3">
              <w:rPr>
                <w:rFonts w:ascii="Arial" w:hAnsi="Arial" w:cs="Arial"/>
                <w:b/>
                <w:bCs/>
                <w:color w:val="000000"/>
                <w:szCs w:val="22"/>
                <w:lang w:val="en-ZA" w:eastAsia="en-ZA"/>
              </w:rPr>
              <w:br/>
            </w:r>
            <w:r w:rsidR="00DD0B8C" w:rsidRPr="00873BD3">
              <w:rPr>
                <w:rFonts w:ascii="Arial" w:hAnsi="Arial" w:cs="Arial"/>
                <w:b/>
                <w:bCs/>
                <w:color w:val="000000"/>
                <w:szCs w:val="22"/>
                <w:lang w:val="en-ZA" w:eastAsia="en-ZA"/>
              </w:rPr>
              <w:br/>
              <w:t>Purpose</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Responsible for the management of risks, compliance adherence, governance and performance related to SCM across ACSA.</w:t>
            </w:r>
            <w:r w:rsidR="00DD0B8C" w:rsidRPr="00873BD3">
              <w:rPr>
                <w:rFonts w:ascii="Arial" w:hAnsi="Arial" w:cs="Arial"/>
                <w:color w:val="000000"/>
                <w:szCs w:val="22"/>
                <w:lang w:val="en-ZA" w:eastAsia="en-ZA"/>
              </w:rPr>
              <w:br/>
            </w:r>
            <w:r w:rsidR="00DD0B8C" w:rsidRPr="00873BD3">
              <w:rPr>
                <w:rFonts w:ascii="Arial" w:hAnsi="Arial" w:cs="Arial"/>
                <w:b/>
                <w:bCs/>
                <w:color w:val="000000"/>
                <w:szCs w:val="22"/>
                <w:lang w:val="en-ZA" w:eastAsia="en-ZA"/>
              </w:rPr>
              <w:br/>
              <w:t>Services Provided by Performance Monitoring and Governance</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Below is a list of the services provided by the Performance Monitoring and Governance department:</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lastRenderedPageBreak/>
              <w:t>• Monitor performance of SCM activities and evaluate against ACSA specific KPIs</w:t>
            </w:r>
            <w:r w:rsidR="00DD0B8C" w:rsidRPr="00873BD3">
              <w:rPr>
                <w:rFonts w:ascii="Arial" w:hAnsi="Arial" w:cs="Arial"/>
                <w:color w:val="000000"/>
                <w:szCs w:val="22"/>
                <w:lang w:val="en-ZA" w:eastAsia="en-ZA"/>
              </w:rPr>
              <w:br/>
              <w:t>• Maintain overall SCM policy to include all updates in order to have a complete and simple SCM policy document</w:t>
            </w:r>
            <w:r w:rsidR="00DD0B8C" w:rsidRPr="00873BD3">
              <w:rPr>
                <w:rFonts w:ascii="Arial" w:hAnsi="Arial" w:cs="Arial"/>
                <w:color w:val="000000"/>
                <w:szCs w:val="22"/>
                <w:lang w:val="en-ZA" w:eastAsia="en-ZA"/>
              </w:rPr>
              <w:br/>
              <w:t>• Handle legal or compliance queries related to SCM to improve compliance without stalling seamless sourcing</w:t>
            </w:r>
            <w:r w:rsidR="00DD0B8C" w:rsidRPr="00873BD3">
              <w:rPr>
                <w:rFonts w:ascii="Arial" w:hAnsi="Arial" w:cs="Arial"/>
                <w:color w:val="000000"/>
                <w:szCs w:val="22"/>
                <w:lang w:val="en-ZA" w:eastAsia="en-ZA"/>
              </w:rPr>
              <w:br/>
              <w:t>• Promote seamless contracts management process enabling coordination and facilitation of the contracting process from drafting to execution</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r>
            <w:r w:rsidR="00DD0B8C" w:rsidRPr="00873BD3">
              <w:rPr>
                <w:rFonts w:ascii="Arial" w:hAnsi="Arial" w:cs="Arial"/>
                <w:b/>
                <w:bCs/>
                <w:color w:val="000000"/>
                <w:szCs w:val="22"/>
                <w:lang w:val="en-ZA" w:eastAsia="en-ZA"/>
              </w:rPr>
              <w:t>Organogram</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The below diagram depicts the Performance Monitoring and Governance department’s organogram:</w:t>
            </w:r>
            <w:bookmarkEnd w:id="63"/>
          </w:p>
          <w:p w:rsidR="00637559" w:rsidRDefault="00637559" w:rsidP="00873BD3">
            <w:pPr>
              <w:contextualSpacing w:val="0"/>
              <w:rPr>
                <w:rFonts w:ascii="Arial" w:hAnsi="Arial" w:cs="Arial"/>
                <w:color w:val="000000"/>
                <w:szCs w:val="22"/>
                <w:lang w:val="en-ZA" w:eastAsia="en-ZA"/>
              </w:rPr>
            </w:pPr>
          </w:p>
          <w:p w:rsidR="00637559" w:rsidRDefault="00637559" w:rsidP="00873BD3">
            <w:pPr>
              <w:contextualSpacing w:val="0"/>
              <w:rPr>
                <w:rFonts w:ascii="Arial" w:hAnsi="Arial" w:cs="Arial"/>
                <w:color w:val="000000"/>
                <w:szCs w:val="22"/>
                <w:lang w:val="en-ZA" w:eastAsia="en-ZA"/>
              </w:rPr>
            </w:pPr>
            <w:r w:rsidRPr="005D26EA">
              <w:rPr>
                <w:noProof/>
              </w:rPr>
              <w:drawing>
                <wp:inline distT="0" distB="0" distL="0" distR="0" wp14:anchorId="6EF31CC2" wp14:editId="7FA31F35">
                  <wp:extent cx="1080000" cy="393096"/>
                  <wp:effectExtent l="0" t="0" r="6350" b="6985"/>
                  <wp:docPr id="3730" name="Picture 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848" b="19547"/>
                          <a:stretch/>
                        </pic:blipFill>
                        <pic:spPr bwMode="auto">
                          <a:xfrm>
                            <a:off x="0" y="0"/>
                            <a:ext cx="1080000" cy="393096"/>
                          </a:xfrm>
                          <a:prstGeom prst="rect">
                            <a:avLst/>
                          </a:prstGeom>
                          <a:ln>
                            <a:noFill/>
                          </a:ln>
                          <a:extLst>
                            <a:ext uri="{53640926-AAD7-44D8-BBD7-CCE9431645EC}">
                              <a14:shadowObscured xmlns:a14="http://schemas.microsoft.com/office/drawing/2010/main"/>
                            </a:ext>
                          </a:extLst>
                        </pic:spPr>
                      </pic:pic>
                    </a:graphicData>
                  </a:graphic>
                </wp:inline>
              </w:drawing>
            </w:r>
          </w:p>
          <w:p w:rsidR="00637559" w:rsidRPr="00873BD3" w:rsidRDefault="00637559"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177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563C1"/>
                <w:szCs w:val="22"/>
                <w:u w:val="single"/>
                <w:lang w:val="en-ZA" w:eastAsia="en-ZA"/>
              </w:rPr>
            </w:pPr>
            <w:hyperlink r:id="rId36"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2115"/>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2115"/>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2565"/>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73BD3">
            <w:pPr>
              <w:contextualSpacing w:val="0"/>
              <w:rPr>
                <w:rFonts w:ascii="Arial" w:hAnsi="Arial" w:cs="Arial"/>
                <w:color w:val="000000"/>
                <w:szCs w:val="22"/>
                <w:lang w:val="en-ZA" w:eastAsia="en-ZA"/>
              </w:rPr>
            </w:pPr>
          </w:p>
        </w:tc>
        <w:tc>
          <w:tcPr>
            <w:tcW w:w="269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hideMark/>
          </w:tcPr>
          <w:p w:rsidR="00DD0B8C" w:rsidRDefault="00637559" w:rsidP="00873BD3">
            <w:pPr>
              <w:spacing w:after="240"/>
              <w:contextualSpacing w:val="0"/>
              <w:rPr>
                <w:rFonts w:ascii="Arial" w:hAnsi="Arial" w:cs="Arial"/>
                <w:color w:val="000000"/>
                <w:szCs w:val="22"/>
                <w:lang w:val="en-ZA" w:eastAsia="en-ZA"/>
              </w:rPr>
            </w:pPr>
            <w:bookmarkStart w:id="66" w:name="RANGE!B16"/>
            <w:r w:rsidRPr="00873BD3">
              <w:rPr>
                <w:rFonts w:ascii="Arial" w:hAnsi="Arial" w:cs="Arial"/>
                <w:b/>
                <w:bCs/>
                <w:color w:val="000000"/>
                <w:szCs w:val="22"/>
                <w:lang w:val="en-ZA" w:eastAsia="en-ZA"/>
              </w:rPr>
              <w:t>Systems &amp; Data Integration</w:t>
            </w:r>
            <w:r w:rsidR="00DD0B8C" w:rsidRPr="00873BD3">
              <w:rPr>
                <w:rFonts w:ascii="Arial" w:hAnsi="Arial" w:cs="Arial"/>
                <w:b/>
                <w:bCs/>
                <w:color w:val="000000"/>
                <w:szCs w:val="22"/>
                <w:lang w:val="en-ZA" w:eastAsia="en-ZA"/>
              </w:rPr>
              <w:br/>
            </w:r>
            <w:r w:rsidR="00DD0B8C" w:rsidRPr="00873BD3">
              <w:rPr>
                <w:rFonts w:ascii="Arial" w:hAnsi="Arial" w:cs="Arial"/>
                <w:b/>
                <w:bCs/>
                <w:color w:val="000000"/>
                <w:szCs w:val="22"/>
                <w:lang w:val="en-ZA" w:eastAsia="en-ZA"/>
              </w:rPr>
              <w:br/>
              <w:t>Purpose</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Support efforts to drive continuous improvement and accuracy in SCM transactions and drive systems efficiencies using SCM information system knowledge and best practice</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r>
            <w:r w:rsidR="00DD0B8C" w:rsidRPr="00873BD3">
              <w:rPr>
                <w:rFonts w:ascii="Arial" w:hAnsi="Arial" w:cs="Arial"/>
                <w:b/>
                <w:bCs/>
                <w:color w:val="000000"/>
                <w:szCs w:val="22"/>
                <w:lang w:val="en-ZA" w:eastAsia="en-ZA"/>
              </w:rPr>
              <w:t>Services Provided by Systems and Data Integration</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Below is a list of the services provided by the Systems and Data Integration department:</w:t>
            </w:r>
            <w:r w:rsidR="00DD0B8C" w:rsidRPr="00873BD3">
              <w:rPr>
                <w:rFonts w:ascii="Arial" w:hAnsi="Arial" w:cs="Arial"/>
                <w:color w:val="000000"/>
                <w:szCs w:val="22"/>
                <w:lang w:val="en-ZA" w:eastAsia="en-ZA"/>
              </w:rPr>
              <w:br/>
              <w:t>• Management of IT projects for SCM, through the review and investigation of data quality between systems, processes and people</w:t>
            </w:r>
            <w:r w:rsidR="00DD0B8C" w:rsidRPr="00873BD3">
              <w:rPr>
                <w:rFonts w:ascii="Arial" w:hAnsi="Arial" w:cs="Arial"/>
                <w:color w:val="000000"/>
                <w:szCs w:val="22"/>
                <w:lang w:val="en-ZA" w:eastAsia="en-ZA"/>
              </w:rPr>
              <w:br/>
              <w:t>• Focus on master data and SCM IT solutions strategic planning</w:t>
            </w:r>
            <w:r w:rsidR="00DD0B8C" w:rsidRPr="00873BD3">
              <w:rPr>
                <w:rFonts w:ascii="Arial" w:hAnsi="Arial" w:cs="Arial"/>
                <w:color w:val="000000"/>
                <w:szCs w:val="22"/>
                <w:lang w:val="en-ZA" w:eastAsia="en-ZA"/>
              </w:rPr>
              <w:br/>
              <w:t xml:space="preserve">• Enhancement of IT infrastructure and SCM modules and technical solutions to enable </w:t>
            </w:r>
            <w:r w:rsidR="00DD0B8C" w:rsidRPr="00873BD3">
              <w:rPr>
                <w:rFonts w:ascii="Arial" w:hAnsi="Arial" w:cs="Arial"/>
                <w:color w:val="000000"/>
                <w:szCs w:val="22"/>
                <w:lang w:val="en-ZA" w:eastAsia="en-ZA"/>
              </w:rPr>
              <w:lastRenderedPageBreak/>
              <w:t>increased process efficiency, reporting and enhanced analytical capabilities</w:t>
            </w:r>
            <w:r w:rsidR="00DD0B8C" w:rsidRPr="00873BD3">
              <w:rPr>
                <w:rFonts w:ascii="Arial" w:hAnsi="Arial" w:cs="Arial"/>
                <w:color w:val="000000"/>
                <w:szCs w:val="22"/>
                <w:lang w:val="en-ZA" w:eastAsia="en-ZA"/>
              </w:rPr>
              <w:br/>
              <w:t>• Development of Data Management Strategies to support SCM as an enabling function</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r>
            <w:r w:rsidR="00DD0B8C" w:rsidRPr="00873BD3">
              <w:rPr>
                <w:rFonts w:ascii="Arial" w:hAnsi="Arial" w:cs="Arial"/>
                <w:b/>
                <w:bCs/>
                <w:color w:val="000000"/>
                <w:szCs w:val="22"/>
                <w:lang w:val="en-ZA" w:eastAsia="en-ZA"/>
              </w:rPr>
              <w:t>Organogram</w:t>
            </w:r>
            <w:r w:rsidR="00DD0B8C" w:rsidRPr="00873BD3">
              <w:rPr>
                <w:rFonts w:ascii="Arial" w:hAnsi="Arial" w:cs="Arial"/>
                <w:color w:val="000000"/>
                <w:szCs w:val="22"/>
                <w:lang w:val="en-ZA" w:eastAsia="en-ZA"/>
              </w:rPr>
              <w:br/>
            </w:r>
            <w:r w:rsidR="00DD0B8C" w:rsidRPr="00873BD3">
              <w:rPr>
                <w:rFonts w:ascii="Arial" w:hAnsi="Arial" w:cs="Arial"/>
                <w:color w:val="000000"/>
                <w:szCs w:val="22"/>
                <w:lang w:val="en-ZA" w:eastAsia="en-ZA"/>
              </w:rPr>
              <w:br/>
              <w:t>The below diagram depicts the Systems and Data Integration department’s organogram:</w:t>
            </w:r>
            <w:bookmarkEnd w:id="66"/>
          </w:p>
          <w:p w:rsidR="00637559" w:rsidRPr="00873BD3" w:rsidRDefault="00637559" w:rsidP="00873BD3">
            <w:pPr>
              <w:spacing w:after="240"/>
              <w:contextualSpacing w:val="0"/>
              <w:rPr>
                <w:rFonts w:ascii="Arial" w:hAnsi="Arial" w:cs="Arial"/>
                <w:color w:val="000000"/>
                <w:szCs w:val="22"/>
                <w:lang w:val="en-ZA" w:eastAsia="en-ZA"/>
              </w:rPr>
            </w:pPr>
            <w:r w:rsidRPr="00EB7834">
              <w:rPr>
                <w:noProof/>
              </w:rPr>
              <w:drawing>
                <wp:inline distT="0" distB="0" distL="0" distR="0" wp14:anchorId="6AA4EDF1" wp14:editId="544919C1">
                  <wp:extent cx="1080000" cy="491937"/>
                  <wp:effectExtent l="0" t="0" r="6350" b="3810"/>
                  <wp:docPr id="3729" name="Picture 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0609" b="17976"/>
                          <a:stretch/>
                        </pic:blipFill>
                        <pic:spPr bwMode="auto">
                          <a:xfrm>
                            <a:off x="0" y="0"/>
                            <a:ext cx="1080000" cy="491937"/>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51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563C1"/>
                <w:szCs w:val="22"/>
                <w:u w:val="single"/>
                <w:lang w:val="en-ZA" w:eastAsia="en-ZA"/>
              </w:rPr>
            </w:pPr>
            <w:hyperlink r:id="rId3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00"/>
        </w:trPr>
        <w:tc>
          <w:tcPr>
            <w:tcW w:w="3114" w:type="dxa"/>
            <w:vMerge/>
            <w:tcBorders>
              <w:top w:val="single" w:sz="8" w:space="0" w:color="auto"/>
              <w:left w:val="single" w:sz="8" w:space="0" w:color="auto"/>
              <w:bottom w:val="nil"/>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top w:val="single" w:sz="8" w:space="0" w:color="auto"/>
              <w:left w:val="single" w:sz="8"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D0B8C" w:rsidRPr="00873BD3" w:rsidRDefault="00DD0B8C" w:rsidP="008F7619">
            <w:pPr>
              <w:contextualSpacing w:val="0"/>
              <w:jc w:val="left"/>
              <w:rPr>
                <w:rFonts w:ascii="Arial" w:hAnsi="Arial" w:cs="Arial"/>
                <w:color w:val="000000"/>
                <w:szCs w:val="22"/>
                <w:lang w:val="en-ZA" w:eastAsia="en-ZA"/>
              </w:rPr>
            </w:pPr>
          </w:p>
        </w:tc>
        <w:tc>
          <w:tcPr>
            <w:tcW w:w="1701"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nil"/>
              <w:left w:val="nil"/>
              <w:bottom w:val="single" w:sz="4" w:space="0" w:color="auto"/>
              <w:right w:val="single" w:sz="4"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nil"/>
              <w:left w:val="nil"/>
              <w:bottom w:val="single" w:sz="4" w:space="0" w:color="auto"/>
              <w:right w:val="single" w:sz="8" w:space="0" w:color="auto"/>
            </w:tcBorders>
            <w:shd w:val="clear" w:color="000000" w:fill="F2F2F2"/>
            <w:noWrap/>
            <w:vAlign w:val="center"/>
            <w:hideMark/>
          </w:tcPr>
          <w:p w:rsidR="00DD0B8C" w:rsidRPr="00873BD3" w:rsidRDefault="00DD0B8C"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B75959" w:rsidTr="00787953">
        <w:trPr>
          <w:trHeight w:val="315"/>
        </w:trPr>
        <w:tc>
          <w:tcPr>
            <w:tcW w:w="3114"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85580C" w:rsidRPr="0085580C" w:rsidRDefault="0085580C" w:rsidP="00B75959">
            <w:pPr>
              <w:spacing w:after="240"/>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Airport Management</w:t>
            </w:r>
          </w:p>
          <w:p w:rsidR="0085580C" w:rsidRPr="0085580C" w:rsidRDefault="0085580C" w:rsidP="00B75959">
            <w:pPr>
              <w:spacing w:after="240"/>
              <w:contextualSpacing w:val="0"/>
              <w:rPr>
                <w:rFonts w:ascii="Arial" w:hAnsi="Arial" w:cs="Arial"/>
                <w:b/>
                <w:bCs/>
                <w:color w:val="000000"/>
                <w:szCs w:val="22"/>
                <w:lang w:val="en-ZA" w:eastAsia="en-ZA"/>
              </w:rPr>
            </w:pPr>
          </w:p>
          <w:p w:rsidR="0085580C" w:rsidRPr="0085580C" w:rsidRDefault="0085580C" w:rsidP="00B75959">
            <w:pPr>
              <w:spacing w:after="240"/>
              <w:contextualSpacing w:val="0"/>
              <w:rPr>
                <w:rFonts w:ascii="Arial" w:hAnsi="Arial" w:cs="Arial"/>
                <w:color w:val="000000"/>
                <w:szCs w:val="22"/>
                <w:lang w:val="en-ZA" w:eastAsia="en-ZA"/>
              </w:rPr>
            </w:pPr>
            <w:r w:rsidRPr="0085580C">
              <w:rPr>
                <w:rFonts w:ascii="Arial" w:hAnsi="Arial" w:cs="Arial"/>
                <w:b/>
                <w:bCs/>
                <w:color w:val="000000"/>
                <w:szCs w:val="22"/>
                <w:lang w:val="en-ZA" w:eastAsia="en-ZA"/>
              </w:rPr>
              <w:t>Divisional Overview (including Division Strategy; Mission and Vision)</w:t>
            </w:r>
            <w:r w:rsidRPr="0085580C">
              <w:rPr>
                <w:rFonts w:ascii="Arial" w:hAnsi="Arial" w:cs="Arial"/>
                <w:color w:val="000000"/>
                <w:szCs w:val="22"/>
                <w:lang w:val="en-ZA" w:eastAsia="en-ZA"/>
              </w:rPr>
              <w:br/>
              <w:t>This is the description of the division, explaining at a high level what the division is responsible for.</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 xml:space="preserve">Airports Management </w:t>
            </w:r>
            <w:r w:rsidRPr="0085580C">
              <w:rPr>
                <w:rFonts w:ascii="Arial" w:hAnsi="Arial" w:cs="Arial"/>
                <w:color w:val="000000"/>
                <w:szCs w:val="22"/>
                <w:lang w:val="en-ZA" w:eastAsia="en-ZA"/>
              </w:rPr>
              <w:lastRenderedPageBreak/>
              <w:t>operates all ACSA airports in an efficient, safe, secure and sustainable manner, whilst ensuring that all airlines’ and passengers’ expectations are met.</w:t>
            </w:r>
          </w:p>
          <w:p w:rsidR="0085580C" w:rsidRPr="0085580C" w:rsidRDefault="0085580C" w:rsidP="00B75959">
            <w:pPr>
              <w:spacing w:after="240"/>
              <w:contextualSpacing w:val="0"/>
              <w:rPr>
                <w:rFonts w:ascii="Arial" w:hAnsi="Arial" w:cs="Arial"/>
                <w:color w:val="000000"/>
                <w:szCs w:val="22"/>
                <w:lang w:val="en-ZA" w:eastAsia="en-ZA"/>
              </w:rPr>
            </w:pPr>
            <w:r w:rsidRPr="0085580C">
              <w:rPr>
                <w:rFonts w:ascii="Arial" w:hAnsi="Arial" w:cs="Arial"/>
                <w:noProof/>
                <w:sz w:val="20"/>
              </w:rPr>
              <w:drawing>
                <wp:anchor distT="0" distB="0" distL="114300" distR="114300" simplePos="0" relativeHeight="251674624" behindDoc="0" locked="0" layoutInCell="1" allowOverlap="1" wp14:anchorId="62830D2C" wp14:editId="589D40A0">
                  <wp:simplePos x="0" y="0"/>
                  <wp:positionH relativeFrom="column">
                    <wp:posOffset>-6350</wp:posOffset>
                  </wp:positionH>
                  <wp:positionV relativeFrom="paragraph">
                    <wp:posOffset>169545</wp:posOffset>
                  </wp:positionV>
                  <wp:extent cx="1080000" cy="869404"/>
                  <wp:effectExtent l="0" t="0" r="6350" b="6985"/>
                  <wp:wrapSquare wrapText="bothSides"/>
                  <wp:docPr id="3731" name="Picture 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0582" t="13266" r="33409" b="6538"/>
                          <a:stretch/>
                        </pic:blipFill>
                        <pic:spPr bwMode="auto">
                          <a:xfrm>
                            <a:off x="0" y="0"/>
                            <a:ext cx="1080000" cy="869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580C">
              <w:rPr>
                <w:rFonts w:ascii="Arial" w:hAnsi="Arial" w:cs="Arial"/>
                <w:color w:val="000000"/>
                <w:szCs w:val="22"/>
                <w:lang w:val="en-ZA" w:eastAsia="en-ZA"/>
              </w:rPr>
              <w:br/>
            </w:r>
            <w:r w:rsidRPr="0085580C">
              <w:rPr>
                <w:rFonts w:ascii="Arial" w:hAnsi="Arial" w:cs="Arial"/>
                <w:color w:val="000000"/>
                <w:szCs w:val="22"/>
                <w:lang w:val="en-ZA" w:eastAsia="en-ZA"/>
              </w:rPr>
              <w:br/>
            </w:r>
            <w:r w:rsidRPr="0085580C">
              <w:rPr>
                <w:rFonts w:ascii="Arial" w:hAnsi="Arial" w:cs="Arial"/>
                <w:b/>
                <w:bCs/>
                <w:color w:val="000000"/>
                <w:szCs w:val="22"/>
                <w:lang w:val="en-ZA" w:eastAsia="en-ZA"/>
              </w:rPr>
              <w:t>Divisional Organogram</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The below diagram depicts the Airports Management division organogram:</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 xml:space="preserve"> </w:t>
            </w:r>
            <w:r w:rsidRPr="0085580C">
              <w:rPr>
                <w:rFonts w:ascii="Arial" w:hAnsi="Arial" w:cs="Arial"/>
                <w:noProof/>
              </w:rPr>
              <w:drawing>
                <wp:inline distT="0" distB="0" distL="0" distR="0" wp14:anchorId="23C52CB1" wp14:editId="5E5051B9">
                  <wp:extent cx="1080000" cy="370085"/>
                  <wp:effectExtent l="0" t="0" r="6350" b="0"/>
                  <wp:docPr id="373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80000" cy="370085"/>
                          </a:xfrm>
                          <a:prstGeom prst="rect">
                            <a:avLst/>
                          </a:prstGeom>
                        </pic:spPr>
                      </pic:pic>
                    </a:graphicData>
                  </a:graphic>
                </wp:inline>
              </w:drawing>
            </w:r>
            <w:r w:rsidRPr="0085580C">
              <w:rPr>
                <w:rFonts w:ascii="Arial" w:hAnsi="Arial" w:cs="Arial"/>
                <w:color w:val="000000"/>
                <w:szCs w:val="22"/>
                <w:lang w:val="en-ZA" w:eastAsia="en-ZA"/>
              </w:rPr>
              <w:br/>
            </w: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85580C" w:rsidRPr="0085580C" w:rsidRDefault="0085580C" w:rsidP="006375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lastRenderedPageBreak/>
              <w:t>Network Strategy &amp; Performance</w:t>
            </w:r>
          </w:p>
          <w:p w:rsidR="0085580C" w:rsidRPr="0085580C" w:rsidRDefault="0085580C" w:rsidP="00637559">
            <w:pPr>
              <w:contextualSpacing w:val="0"/>
              <w:rPr>
                <w:rFonts w:ascii="Arial" w:hAnsi="Arial" w:cs="Arial"/>
                <w:b/>
                <w:bCs/>
                <w:color w:val="000000"/>
                <w:szCs w:val="22"/>
                <w:lang w:val="en-ZA" w:eastAsia="en-ZA"/>
              </w:rPr>
            </w:pPr>
          </w:p>
          <w:p w:rsidR="0085580C" w:rsidRPr="0085580C" w:rsidRDefault="0085580C" w:rsidP="00637559">
            <w:pPr>
              <w:contextualSpacing w:val="0"/>
              <w:rPr>
                <w:rFonts w:ascii="Arial" w:hAnsi="Arial" w:cs="Arial"/>
                <w:color w:val="000000"/>
                <w:szCs w:val="22"/>
                <w:lang w:val="en-ZA" w:eastAsia="en-ZA"/>
              </w:rPr>
            </w:pPr>
            <w:r w:rsidRPr="0085580C">
              <w:rPr>
                <w:rFonts w:ascii="Arial" w:hAnsi="Arial" w:cs="Arial"/>
                <w:b/>
                <w:bCs/>
                <w:color w:val="000000"/>
                <w:szCs w:val="22"/>
                <w:lang w:val="en-ZA" w:eastAsia="en-ZA"/>
              </w:rPr>
              <w:t>Purpose</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To enable an effective and integrated network of airports through planning, performance management &amp; continuous business improvement.</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r>
            <w:r w:rsidRPr="0085580C">
              <w:rPr>
                <w:rFonts w:ascii="Arial" w:hAnsi="Arial" w:cs="Arial"/>
                <w:b/>
                <w:bCs/>
                <w:color w:val="000000"/>
                <w:szCs w:val="22"/>
                <w:lang w:val="en-ZA" w:eastAsia="en-ZA"/>
              </w:rPr>
              <w:t xml:space="preserve">Services Provided by </w:t>
            </w:r>
            <w:r w:rsidRPr="0085580C">
              <w:rPr>
                <w:rFonts w:ascii="Arial" w:hAnsi="Arial" w:cs="Arial"/>
                <w:b/>
                <w:bCs/>
                <w:color w:val="000000"/>
                <w:szCs w:val="22"/>
                <w:lang w:val="en-ZA" w:eastAsia="en-ZA"/>
              </w:rPr>
              <w:lastRenderedPageBreak/>
              <w:t>Network Strategy &amp; Performance</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Below is a list of the services provided by the Network Strategy &amp; Performance department:</w:t>
            </w:r>
            <w:r w:rsidRPr="0085580C">
              <w:rPr>
                <w:rFonts w:ascii="Arial" w:hAnsi="Arial" w:cs="Arial"/>
                <w:color w:val="000000"/>
                <w:szCs w:val="22"/>
                <w:lang w:val="en-ZA" w:eastAsia="en-ZA"/>
              </w:rPr>
              <w:br/>
              <w:t>• Network Strategy</w:t>
            </w:r>
            <w:r w:rsidRPr="0085580C">
              <w:rPr>
                <w:rFonts w:ascii="Arial" w:hAnsi="Arial" w:cs="Arial"/>
                <w:color w:val="000000"/>
                <w:szCs w:val="22"/>
                <w:lang w:val="en-ZA" w:eastAsia="en-ZA"/>
              </w:rPr>
              <w:br/>
              <w:t>• Implementation plan prioritisation and alignment towards capacity constraints</w:t>
            </w:r>
            <w:r w:rsidRPr="0085580C">
              <w:rPr>
                <w:rFonts w:ascii="Arial" w:hAnsi="Arial" w:cs="Arial"/>
                <w:color w:val="000000"/>
                <w:szCs w:val="22"/>
                <w:lang w:val="en-ZA" w:eastAsia="en-ZA"/>
              </w:rPr>
              <w:br/>
              <w:t>• Process mapping guidelines</w:t>
            </w:r>
            <w:r w:rsidRPr="0085580C">
              <w:rPr>
                <w:rFonts w:ascii="Arial" w:hAnsi="Arial" w:cs="Arial"/>
                <w:color w:val="000000"/>
                <w:szCs w:val="22"/>
                <w:lang w:val="en-ZA" w:eastAsia="en-ZA"/>
              </w:rPr>
              <w:br/>
              <w:t>• Performance Management guidelines</w:t>
            </w:r>
            <w:r w:rsidRPr="0085580C">
              <w:rPr>
                <w:rFonts w:ascii="Arial" w:hAnsi="Arial" w:cs="Arial"/>
                <w:color w:val="000000"/>
                <w:szCs w:val="22"/>
                <w:lang w:val="en-ZA" w:eastAsia="en-ZA"/>
              </w:rPr>
              <w:br/>
              <w:t>• AM Planning guidelines</w:t>
            </w:r>
            <w:r w:rsidRPr="0085580C">
              <w:rPr>
                <w:rFonts w:ascii="Arial" w:hAnsi="Arial" w:cs="Arial"/>
                <w:color w:val="000000"/>
                <w:szCs w:val="22"/>
                <w:lang w:val="en-ZA" w:eastAsia="en-ZA"/>
              </w:rPr>
              <w:br/>
              <w:t>• Business Improvement guidelines</w:t>
            </w:r>
            <w:r w:rsidRPr="0085580C">
              <w:rPr>
                <w:rFonts w:ascii="Arial" w:hAnsi="Arial" w:cs="Arial"/>
                <w:color w:val="000000"/>
                <w:szCs w:val="22"/>
                <w:lang w:val="en-ZA" w:eastAsia="en-ZA"/>
              </w:rPr>
              <w:br/>
              <w:t>• Seasonal Capacity and Demand Plans and Medium-Term Simulations</w:t>
            </w:r>
            <w:r w:rsidRPr="0085580C">
              <w:rPr>
                <w:rFonts w:ascii="Arial" w:hAnsi="Arial" w:cs="Arial"/>
                <w:color w:val="000000"/>
                <w:szCs w:val="22"/>
                <w:lang w:val="en-ZA" w:eastAsia="en-ZA"/>
              </w:rPr>
              <w:br/>
              <w:t>• Performance Management Platform (BI)</w:t>
            </w:r>
            <w:r w:rsidRPr="0085580C">
              <w:rPr>
                <w:rFonts w:ascii="Arial" w:hAnsi="Arial" w:cs="Arial"/>
                <w:color w:val="000000"/>
                <w:szCs w:val="22"/>
                <w:lang w:val="en-ZA" w:eastAsia="en-ZA"/>
              </w:rPr>
              <w:br/>
              <w:t>• Business Improvement Initiatives</w:t>
            </w:r>
            <w:r w:rsidRPr="0085580C">
              <w:rPr>
                <w:rFonts w:ascii="Arial" w:hAnsi="Arial" w:cs="Arial"/>
                <w:color w:val="000000"/>
                <w:szCs w:val="22"/>
                <w:lang w:val="en-ZA" w:eastAsia="en-ZA"/>
              </w:rPr>
              <w:br/>
              <w:t xml:space="preserve"> </w:t>
            </w:r>
            <w:r w:rsidRPr="0085580C">
              <w:rPr>
                <w:rFonts w:ascii="Arial" w:hAnsi="Arial" w:cs="Arial"/>
                <w:color w:val="000000"/>
                <w:szCs w:val="22"/>
                <w:lang w:val="en-ZA" w:eastAsia="en-ZA"/>
              </w:rPr>
              <w:br/>
            </w:r>
            <w:r w:rsidRPr="0085580C">
              <w:rPr>
                <w:rFonts w:ascii="Arial" w:hAnsi="Arial" w:cs="Arial"/>
                <w:b/>
                <w:bCs/>
                <w:color w:val="000000"/>
                <w:szCs w:val="22"/>
                <w:lang w:val="en-ZA" w:eastAsia="en-ZA"/>
              </w:rPr>
              <w:t>Organogram</w:t>
            </w:r>
            <w:r w:rsidRPr="0085580C">
              <w:rPr>
                <w:rFonts w:ascii="Arial" w:hAnsi="Arial" w:cs="Arial"/>
                <w:color w:val="000000"/>
                <w:szCs w:val="22"/>
                <w:lang w:val="en-ZA" w:eastAsia="en-ZA"/>
              </w:rPr>
              <w:br/>
            </w:r>
            <w:r w:rsidRPr="0085580C">
              <w:rPr>
                <w:rFonts w:ascii="Arial" w:hAnsi="Arial" w:cs="Arial"/>
                <w:color w:val="000000"/>
                <w:szCs w:val="22"/>
                <w:lang w:val="en-ZA" w:eastAsia="en-ZA"/>
              </w:rPr>
              <w:br/>
              <w:t xml:space="preserve">The below diagram depicts the Network </w:t>
            </w:r>
            <w:r w:rsidRPr="0085580C">
              <w:rPr>
                <w:rFonts w:ascii="Arial" w:hAnsi="Arial" w:cs="Arial"/>
                <w:color w:val="000000"/>
                <w:szCs w:val="22"/>
                <w:lang w:val="en-ZA" w:eastAsia="en-ZA"/>
              </w:rPr>
              <w:lastRenderedPageBreak/>
              <w:t>Strategy &amp; Performance department organogram:</w:t>
            </w:r>
          </w:p>
          <w:p w:rsidR="0085580C" w:rsidRPr="0085580C" w:rsidRDefault="0085580C" w:rsidP="00637559">
            <w:pPr>
              <w:contextualSpacing w:val="0"/>
              <w:rPr>
                <w:rFonts w:ascii="Arial" w:hAnsi="Arial" w:cs="Arial"/>
                <w:color w:val="000000"/>
                <w:szCs w:val="22"/>
                <w:lang w:val="en-ZA" w:eastAsia="en-ZA"/>
              </w:rPr>
            </w:pPr>
            <w:r w:rsidRPr="0085580C">
              <w:rPr>
                <w:rFonts w:ascii="Arial" w:hAnsi="Arial" w:cs="Arial"/>
                <w:noProof/>
              </w:rPr>
              <w:drawing>
                <wp:inline distT="0" distB="0" distL="0" distR="0" wp14:anchorId="4A5C14BA" wp14:editId="4993FA56">
                  <wp:extent cx="1080000" cy="393096"/>
                  <wp:effectExtent l="0" t="0" r="6350" b="6985"/>
                  <wp:docPr id="3728" name="Picture 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848" b="19547"/>
                          <a:stretch/>
                        </pic:blipFill>
                        <pic:spPr bwMode="auto">
                          <a:xfrm>
                            <a:off x="0" y="0"/>
                            <a:ext cx="1080000" cy="393096"/>
                          </a:xfrm>
                          <a:prstGeom prst="rect">
                            <a:avLst/>
                          </a:prstGeom>
                          <a:ln>
                            <a:noFill/>
                          </a:ln>
                          <a:extLst>
                            <a:ext uri="{53640926-AAD7-44D8-BBD7-CCE9431645EC}">
                              <a14:shadowObscured xmlns:a14="http://schemas.microsoft.com/office/drawing/2010/main"/>
                            </a:ext>
                          </a:extLst>
                        </pic:spPr>
                      </pic:pic>
                    </a:graphicData>
                  </a:graphic>
                </wp:inline>
              </w:drawing>
            </w:r>
            <w:r w:rsidRPr="0085580C">
              <w:rPr>
                <w:rFonts w:ascii="Arial" w:hAnsi="Arial" w:cs="Arial"/>
                <w:color w:val="000000"/>
                <w:szCs w:val="22"/>
                <w:lang w:val="en-ZA" w:eastAsia="en-ZA"/>
              </w:rPr>
              <w:br/>
              <w:t xml:space="preserve"> </w:t>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563C1"/>
                <w:szCs w:val="22"/>
                <w:u w:val="single"/>
                <w:lang w:val="en-ZA" w:eastAsia="en-ZA"/>
              </w:rPr>
            </w:pPr>
            <w:hyperlink r:id="rId41" w:history="1">
              <w:r w:rsidRPr="00B75959">
                <w:rPr>
                  <w:rFonts w:ascii="Arial" w:hAnsi="Arial" w:cs="Arial"/>
                  <w:color w:val="0563C1"/>
                  <w:szCs w:val="22"/>
                  <w:u w:val="single"/>
                  <w:lang w:val="en-ZA" w:eastAsia="en-ZA"/>
                </w:rPr>
                <w:t>http://jnbproderweb/sites/PMDS/SitePages/Intro.aspx</w:t>
              </w:r>
            </w:hyperlink>
            <w:r w:rsidRPr="00B75959">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Digital Content Specialist</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70"/>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70"/>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B75959">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eastAsia="en-ZA"/>
              </w:rPr>
            </w:pPr>
            <w:r>
              <w:rPr>
                <w:rFonts w:ascii="Arial" w:hAnsi="Arial" w:cs="Arial"/>
                <w:color w:val="000000"/>
                <w:szCs w:val="22"/>
                <w:lang w:eastAsia="en-ZA"/>
              </w:rPr>
              <w:t>Useful Links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354C7F" w:rsidRDefault="0085580C" w:rsidP="00EF5F12">
            <w:pPr>
              <w:rPr>
                <w:rFonts w:ascii="Arial" w:hAnsi="Arial" w:cs="Arial"/>
                <w:b/>
                <w:sz w:val="20"/>
                <w:u w:val="single"/>
              </w:rPr>
            </w:pPr>
            <w:r w:rsidRPr="00354C7F">
              <w:rPr>
                <w:rFonts w:ascii="Arial" w:hAnsi="Arial" w:cs="Arial"/>
                <w:b/>
                <w:sz w:val="20"/>
                <w:u w:val="single"/>
              </w:rPr>
              <w:t>AMS:</w:t>
            </w:r>
          </w:p>
          <w:p w:rsidR="0085580C" w:rsidRPr="00CE3A0F" w:rsidRDefault="0085580C" w:rsidP="00461CCC">
            <w:pPr>
              <w:pStyle w:val="ListParagraph"/>
              <w:numPr>
                <w:ilvl w:val="2"/>
                <w:numId w:val="58"/>
              </w:numPr>
              <w:spacing w:after="0" w:line="320" w:lineRule="exact"/>
              <w:ind w:left="720"/>
              <w:jc w:val="both"/>
            </w:pPr>
            <w:hyperlink r:id="rId42" w:history="1">
              <w:r w:rsidRPr="00CE3A0F">
                <w:rPr>
                  <w:rStyle w:val="Hyperlink"/>
                </w:rPr>
                <w:t>AMS USER ACCESS FORM</w:t>
              </w:r>
            </w:hyperlink>
          </w:p>
          <w:p w:rsidR="0085580C" w:rsidRPr="00CE3A0F" w:rsidRDefault="0085580C" w:rsidP="00461CCC">
            <w:pPr>
              <w:pStyle w:val="ListParagraph"/>
              <w:numPr>
                <w:ilvl w:val="2"/>
                <w:numId w:val="58"/>
              </w:numPr>
              <w:spacing w:after="0" w:line="320" w:lineRule="exact"/>
              <w:ind w:left="720"/>
              <w:jc w:val="both"/>
            </w:pPr>
            <w:hyperlink r:id="rId43" w:history="1">
              <w:r w:rsidRPr="00CE3A0F">
                <w:rPr>
                  <w:rStyle w:val="Hyperlink"/>
                </w:rPr>
                <w:t>AMS UAT TESTING FEB 2016</w:t>
              </w:r>
            </w:hyperlink>
          </w:p>
          <w:p w:rsidR="0085580C" w:rsidRPr="00CE3A0F" w:rsidRDefault="0085580C" w:rsidP="00461CCC">
            <w:pPr>
              <w:pStyle w:val="ListParagraph"/>
              <w:numPr>
                <w:ilvl w:val="2"/>
                <w:numId w:val="58"/>
              </w:numPr>
              <w:spacing w:after="0" w:line="320" w:lineRule="exact"/>
              <w:ind w:left="720"/>
              <w:jc w:val="both"/>
            </w:pPr>
            <w:hyperlink r:id="rId44" w:history="1">
              <w:r w:rsidRPr="00CE3A0F">
                <w:rPr>
                  <w:rStyle w:val="Hyperlink"/>
                </w:rPr>
                <w:t>AMS TRAINING DOCUMENTATION</w:t>
              </w:r>
            </w:hyperlink>
          </w:p>
          <w:p w:rsidR="0085580C" w:rsidRDefault="0085580C" w:rsidP="00EF5F12"/>
          <w:p w:rsidR="0085580C" w:rsidRPr="00354C7F" w:rsidRDefault="0085580C" w:rsidP="00EF5F12">
            <w:pPr>
              <w:rPr>
                <w:rFonts w:ascii="Arial" w:hAnsi="Arial" w:cs="Arial"/>
                <w:sz w:val="20"/>
              </w:rPr>
            </w:pPr>
            <w:r w:rsidRPr="00354C7F">
              <w:rPr>
                <w:rFonts w:ascii="Arial" w:hAnsi="Arial" w:cs="Arial"/>
                <w:b/>
                <w:sz w:val="20"/>
                <w:u w:val="single"/>
              </w:rPr>
              <w:t>BLUEWORKSLIVE:</w:t>
            </w:r>
          </w:p>
          <w:p w:rsidR="0085580C" w:rsidRPr="00CE3A0F" w:rsidRDefault="0085580C" w:rsidP="00461CCC">
            <w:pPr>
              <w:pStyle w:val="ListParagraph"/>
              <w:numPr>
                <w:ilvl w:val="2"/>
                <w:numId w:val="58"/>
              </w:numPr>
              <w:spacing w:after="0" w:line="320" w:lineRule="exact"/>
              <w:ind w:left="720"/>
              <w:jc w:val="both"/>
            </w:pPr>
            <w:hyperlink r:id="rId45" w:history="1">
              <w:r w:rsidRPr="00CE3A0F">
                <w:rPr>
                  <w:rStyle w:val="Hyperlink"/>
                </w:rPr>
                <w:t>BLUEWORKSLIVE URL</w:t>
              </w:r>
            </w:hyperlink>
          </w:p>
          <w:p w:rsidR="0085580C" w:rsidRDefault="0085580C" w:rsidP="00EF5F12"/>
          <w:p w:rsidR="0085580C" w:rsidRPr="00354C7F" w:rsidRDefault="0085580C" w:rsidP="00EF5F12">
            <w:pPr>
              <w:rPr>
                <w:rFonts w:ascii="Arial" w:hAnsi="Arial" w:cs="Arial"/>
                <w:sz w:val="20"/>
              </w:rPr>
            </w:pPr>
            <w:r w:rsidRPr="00354C7F">
              <w:rPr>
                <w:rFonts w:ascii="Arial" w:hAnsi="Arial" w:cs="Arial"/>
                <w:b/>
                <w:sz w:val="20"/>
                <w:u w:val="single"/>
              </w:rPr>
              <w:t>QLIKVIEW:</w:t>
            </w:r>
          </w:p>
          <w:p w:rsidR="0085580C" w:rsidRPr="00CE3A0F" w:rsidRDefault="0085580C" w:rsidP="00461CCC">
            <w:pPr>
              <w:pStyle w:val="ListParagraph"/>
              <w:numPr>
                <w:ilvl w:val="2"/>
                <w:numId w:val="58"/>
              </w:numPr>
              <w:spacing w:after="0" w:line="320" w:lineRule="exact"/>
              <w:ind w:left="720"/>
              <w:jc w:val="both"/>
            </w:pPr>
            <w:hyperlink r:id="rId46" w:history="1">
              <w:r w:rsidRPr="00CE3A0F">
                <w:rPr>
                  <w:rStyle w:val="Hyperlink"/>
                </w:rPr>
                <w:t>QLIKVIEW URL</w:t>
              </w:r>
            </w:hyperlink>
            <w:r w:rsidRPr="00CE3A0F">
              <w:tab/>
            </w:r>
          </w:p>
          <w:p w:rsidR="0085580C" w:rsidRDefault="0085580C" w:rsidP="00EF5F12"/>
          <w:p w:rsidR="0085580C" w:rsidRPr="00354C7F" w:rsidRDefault="0085580C" w:rsidP="00EF5F12">
            <w:pPr>
              <w:rPr>
                <w:rFonts w:ascii="Arial" w:hAnsi="Arial" w:cs="Arial"/>
                <w:sz w:val="20"/>
              </w:rPr>
            </w:pPr>
            <w:r w:rsidRPr="00354C7F">
              <w:rPr>
                <w:rFonts w:ascii="Arial" w:hAnsi="Arial" w:cs="Arial"/>
                <w:b/>
                <w:sz w:val="20"/>
                <w:u w:val="single"/>
              </w:rPr>
              <w:t>Surveys:</w:t>
            </w:r>
          </w:p>
          <w:p w:rsidR="0085580C" w:rsidRPr="00CE3A0F" w:rsidRDefault="0085580C" w:rsidP="00461CCC">
            <w:pPr>
              <w:pStyle w:val="ListParagraph"/>
              <w:numPr>
                <w:ilvl w:val="2"/>
                <w:numId w:val="58"/>
              </w:numPr>
              <w:spacing w:after="0" w:line="320" w:lineRule="exact"/>
              <w:ind w:left="720"/>
              <w:jc w:val="both"/>
            </w:pPr>
            <w:hyperlink r:id="rId47" w:history="1">
              <w:r w:rsidRPr="00CE3A0F">
                <w:rPr>
                  <w:rStyle w:val="Hyperlink"/>
                </w:rPr>
                <w:t>JNB AMC STAKEHOLDER SURVEY</w:t>
              </w:r>
            </w:hyperlink>
            <w:r>
              <w:rPr>
                <w:rStyle w:val="Hyperlink"/>
              </w:rPr>
              <w:t xml:space="preserve"> (not available)</w:t>
            </w:r>
          </w:p>
          <w:p w:rsidR="0085580C" w:rsidRPr="00CE3A0F" w:rsidRDefault="0085580C" w:rsidP="00461CCC">
            <w:pPr>
              <w:pStyle w:val="ListParagraph"/>
              <w:numPr>
                <w:ilvl w:val="2"/>
                <w:numId w:val="58"/>
              </w:numPr>
              <w:spacing w:after="0" w:line="320" w:lineRule="exact"/>
              <w:ind w:left="720"/>
              <w:jc w:val="both"/>
            </w:pPr>
            <w:hyperlink r:id="rId48" w:history="1">
              <w:r w:rsidRPr="00CE3A0F">
                <w:rPr>
                  <w:rStyle w:val="Hyperlink"/>
                </w:rPr>
                <w:t>AMS USER SURVEY</w:t>
              </w:r>
            </w:hyperlink>
          </w:p>
          <w:p w:rsidR="0085580C" w:rsidRDefault="0085580C" w:rsidP="00EF5F12"/>
          <w:p w:rsidR="0085580C" w:rsidRPr="00354C7F" w:rsidRDefault="0085580C" w:rsidP="00EF5F12">
            <w:pPr>
              <w:rPr>
                <w:rFonts w:ascii="Arial" w:hAnsi="Arial" w:cs="Arial"/>
                <w:sz w:val="20"/>
              </w:rPr>
            </w:pPr>
            <w:r w:rsidRPr="00354C7F">
              <w:rPr>
                <w:rFonts w:ascii="Arial" w:hAnsi="Arial" w:cs="Arial"/>
                <w:b/>
                <w:sz w:val="20"/>
                <w:u w:val="single"/>
              </w:rPr>
              <w:t>IT:</w:t>
            </w:r>
          </w:p>
          <w:p w:rsidR="0085580C" w:rsidRPr="00CE3A0F" w:rsidRDefault="0085580C" w:rsidP="00461CCC">
            <w:pPr>
              <w:pStyle w:val="ListParagraph"/>
              <w:numPr>
                <w:ilvl w:val="2"/>
                <w:numId w:val="58"/>
              </w:numPr>
              <w:spacing w:after="0" w:line="320" w:lineRule="exact"/>
              <w:ind w:left="720"/>
              <w:jc w:val="both"/>
            </w:pPr>
            <w:hyperlink r:id="rId49" w:history="1">
              <w:r w:rsidRPr="00CE3A0F">
                <w:rPr>
                  <w:rStyle w:val="Hyperlink"/>
                </w:rPr>
                <w:t>SYSTEM ACCESS FOR ZEUS/AMS/QV/BW</w:t>
              </w:r>
            </w:hyperlink>
          </w:p>
          <w:p w:rsidR="0085580C" w:rsidRDefault="0085580C" w:rsidP="00EF5F12"/>
          <w:p w:rsidR="0085580C" w:rsidRPr="00354C7F" w:rsidRDefault="0085580C" w:rsidP="00EF5F12">
            <w:pPr>
              <w:rPr>
                <w:rFonts w:ascii="Arial" w:hAnsi="Arial" w:cs="Arial"/>
                <w:b/>
                <w:sz w:val="20"/>
                <w:u w:val="single"/>
              </w:rPr>
            </w:pPr>
            <w:r w:rsidRPr="00354C7F">
              <w:rPr>
                <w:rFonts w:ascii="Arial" w:hAnsi="Arial" w:cs="Arial"/>
                <w:b/>
                <w:sz w:val="20"/>
                <w:u w:val="single"/>
              </w:rPr>
              <w:t>System Administrators:</w:t>
            </w:r>
          </w:p>
          <w:p w:rsidR="0085580C" w:rsidRPr="00CE3A0F" w:rsidRDefault="0085580C" w:rsidP="00461CCC">
            <w:pPr>
              <w:pStyle w:val="ListParagraph"/>
              <w:numPr>
                <w:ilvl w:val="2"/>
                <w:numId w:val="58"/>
              </w:numPr>
              <w:spacing w:after="0" w:line="320" w:lineRule="exact"/>
              <w:ind w:left="720"/>
              <w:jc w:val="both"/>
            </w:pPr>
            <w:hyperlink r:id="rId50" w:history="1">
              <w:r w:rsidRPr="00CE3A0F">
                <w:rPr>
                  <w:rStyle w:val="Hyperlink"/>
                </w:rPr>
                <w:t>SYSTEM USER DATABASE</w:t>
              </w:r>
            </w:hyperlink>
          </w:p>
          <w:p w:rsidR="0085580C" w:rsidRDefault="0085580C" w:rsidP="00EF5F12"/>
          <w:p w:rsidR="0085580C" w:rsidRPr="00354C7F" w:rsidRDefault="0085580C" w:rsidP="00EF5F12">
            <w:pPr>
              <w:rPr>
                <w:rFonts w:ascii="Arial" w:hAnsi="Arial" w:cs="Arial"/>
                <w:b/>
                <w:sz w:val="20"/>
                <w:u w:val="single"/>
              </w:rPr>
            </w:pPr>
            <w:r w:rsidRPr="00354C7F">
              <w:rPr>
                <w:rFonts w:ascii="Arial" w:hAnsi="Arial" w:cs="Arial"/>
                <w:b/>
                <w:sz w:val="20"/>
                <w:u w:val="single"/>
              </w:rPr>
              <w:t>APEX:</w:t>
            </w:r>
          </w:p>
          <w:p w:rsidR="0085580C" w:rsidRPr="001B4248" w:rsidRDefault="0085580C" w:rsidP="00461CCC">
            <w:pPr>
              <w:pStyle w:val="ListParagraph"/>
              <w:numPr>
                <w:ilvl w:val="2"/>
                <w:numId w:val="58"/>
              </w:numPr>
              <w:spacing w:after="0" w:line="320" w:lineRule="exact"/>
              <w:ind w:left="720"/>
              <w:jc w:val="both"/>
              <w:rPr>
                <w:rStyle w:val="Hyperlink"/>
              </w:rPr>
            </w:pPr>
            <w:hyperlink r:id="rId51" w:history="1">
              <w:r w:rsidRPr="00CE3A0F">
                <w:rPr>
                  <w:rStyle w:val="Hyperlink"/>
                </w:rPr>
                <w:t>APEX USER ACCESS FORM</w:t>
              </w:r>
            </w:hyperlink>
            <w:r>
              <w:rPr>
                <w:rStyle w:val="Hyperlink"/>
              </w:rPr>
              <w:t xml:space="preserve"> (is </w:t>
            </w:r>
            <w:r>
              <w:rPr>
                <w:rStyle w:val="Hyperlink"/>
              </w:rPr>
              <w:lastRenderedPageBreak/>
              <w:t>this linked to a procedure…not e-form)</w:t>
            </w:r>
          </w:p>
          <w:p w:rsidR="0085580C" w:rsidRPr="00CE3A0F" w:rsidRDefault="0085580C" w:rsidP="00461CCC">
            <w:pPr>
              <w:pStyle w:val="ListParagraph"/>
              <w:numPr>
                <w:ilvl w:val="2"/>
                <w:numId w:val="58"/>
              </w:numPr>
              <w:spacing w:after="0" w:line="320" w:lineRule="exact"/>
              <w:ind w:left="720"/>
              <w:jc w:val="both"/>
            </w:pPr>
            <w:hyperlink r:id="rId52" w:history="1">
              <w:r>
                <w:rPr>
                  <w:rStyle w:val="Hyperlink"/>
                </w:rPr>
                <w:t>APEX TRAINING MANUAL</w:t>
              </w:r>
            </w:hyperlink>
          </w:p>
          <w:p w:rsidR="0085580C" w:rsidRPr="00CE3A0F" w:rsidRDefault="0085580C" w:rsidP="00461CCC">
            <w:pPr>
              <w:pStyle w:val="ListParagraph"/>
              <w:numPr>
                <w:ilvl w:val="2"/>
                <w:numId w:val="58"/>
              </w:numPr>
              <w:spacing w:after="0" w:line="320" w:lineRule="exact"/>
              <w:ind w:left="720"/>
              <w:jc w:val="both"/>
            </w:pPr>
            <w:hyperlink r:id="rId53" w:history="1">
              <w:r w:rsidRPr="00CE3A0F">
                <w:rPr>
                  <w:rStyle w:val="Hyperlink"/>
                </w:rPr>
                <w:t>LOG APEX ISSUES</w:t>
              </w:r>
            </w:hyperlink>
          </w:p>
          <w:p w:rsidR="0085580C" w:rsidRPr="00CE3A0F" w:rsidRDefault="0085580C" w:rsidP="00461CCC">
            <w:pPr>
              <w:pStyle w:val="ListParagraph"/>
              <w:numPr>
                <w:ilvl w:val="2"/>
                <w:numId w:val="58"/>
              </w:numPr>
              <w:spacing w:after="0" w:line="320" w:lineRule="exact"/>
              <w:ind w:left="720"/>
              <w:jc w:val="both"/>
            </w:pPr>
            <w:hyperlink r:id="rId54" w:history="1">
              <w:r w:rsidRPr="00CE3A0F">
                <w:rPr>
                  <w:rStyle w:val="Hyperlink"/>
                </w:rPr>
                <w:t>CARRIER TO HANDLER REQUEST</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55" w:history="1">
              <w:r w:rsidRPr="00CE3A0F">
                <w:rPr>
                  <w:rStyle w:val="Hyperlink"/>
                </w:rPr>
                <w:t>APEX STANDS UPLOAD TEMPLATE</w:t>
              </w:r>
            </w:hyperlink>
            <w:r w:rsidRPr="00CE3A0F">
              <w:rPr>
                <w:rStyle w:val="Hyperlink"/>
              </w:rPr>
              <w:t xml:space="preserve">  - (</w:t>
            </w:r>
            <w:hyperlink r:id="rId56" w:history="1">
              <w:r w:rsidRPr="00CE3A0F">
                <w:rPr>
                  <w:rStyle w:val="Hyperlink"/>
                </w:rPr>
                <w:t>UPLOAD DESTINATION</w:t>
              </w:r>
            </w:hyperlink>
            <w:r w:rsidRPr="00CE3A0F">
              <w:rPr>
                <w:rStyle w:val="Hyperlink"/>
              </w:rPr>
              <w:t>)</w:t>
            </w:r>
          </w:p>
          <w:p w:rsidR="0085580C" w:rsidRPr="00CE3A0F" w:rsidRDefault="0085580C" w:rsidP="00461CCC">
            <w:pPr>
              <w:pStyle w:val="ListParagraph"/>
              <w:numPr>
                <w:ilvl w:val="2"/>
                <w:numId w:val="58"/>
              </w:numPr>
              <w:spacing w:after="0" w:line="320" w:lineRule="exact"/>
              <w:ind w:left="720"/>
              <w:jc w:val="both"/>
            </w:pPr>
            <w:hyperlink r:id="rId57" w:history="1">
              <w:r w:rsidRPr="00CE3A0F">
                <w:rPr>
                  <w:rStyle w:val="Hyperlink"/>
                </w:rPr>
                <w:t>APEX AIRBRIDGES UPLOAD TEMPLATE</w:t>
              </w:r>
            </w:hyperlink>
            <w:r w:rsidRPr="00CE3A0F">
              <w:t xml:space="preserve"> – (</w:t>
            </w:r>
            <w:hyperlink r:id="rId58" w:history="1">
              <w:r w:rsidRPr="00CE3A0F">
                <w:rPr>
                  <w:rStyle w:val="Hyperlink"/>
                </w:rPr>
                <w:t>UPLOAD DESTINATION</w:t>
              </w:r>
            </w:hyperlink>
            <w:r w:rsidRPr="00CE3A0F">
              <w:t>)</w:t>
            </w:r>
          </w:p>
          <w:p w:rsidR="0085580C" w:rsidRPr="00CE3A0F" w:rsidRDefault="0085580C" w:rsidP="00461CCC">
            <w:pPr>
              <w:pStyle w:val="ListParagraph"/>
              <w:numPr>
                <w:ilvl w:val="2"/>
                <w:numId w:val="58"/>
              </w:numPr>
              <w:spacing w:after="0" w:line="320" w:lineRule="exact"/>
              <w:ind w:left="720"/>
              <w:jc w:val="both"/>
            </w:pPr>
            <w:hyperlink r:id="rId59" w:history="1">
              <w:r w:rsidRPr="00CE3A0F">
                <w:rPr>
                  <w:rStyle w:val="Hyperlink"/>
                </w:rPr>
                <w:t>APEX TAXIWAYS UPLOAD TEMPLATE</w:t>
              </w:r>
            </w:hyperlink>
            <w:r w:rsidRPr="00CE3A0F">
              <w:t xml:space="preserve"> – (</w:t>
            </w:r>
            <w:hyperlink r:id="rId60" w:history="1">
              <w:r w:rsidRPr="00CE3A0F">
                <w:rPr>
                  <w:rStyle w:val="Hyperlink"/>
                </w:rPr>
                <w:t>UPLOAD DESTINATION</w:t>
              </w:r>
            </w:hyperlink>
            <w:r w:rsidRPr="00CE3A0F">
              <w:t>)</w:t>
            </w:r>
          </w:p>
          <w:p w:rsidR="0085580C" w:rsidRPr="00CE3A0F" w:rsidRDefault="0085580C" w:rsidP="00461CCC">
            <w:pPr>
              <w:pStyle w:val="ListParagraph"/>
              <w:numPr>
                <w:ilvl w:val="2"/>
                <w:numId w:val="58"/>
              </w:numPr>
              <w:spacing w:after="0" w:line="320" w:lineRule="exact"/>
              <w:ind w:left="720"/>
              <w:jc w:val="both"/>
            </w:pPr>
            <w:hyperlink r:id="rId61" w:history="1">
              <w:r w:rsidRPr="00CE3A0F">
                <w:rPr>
                  <w:rStyle w:val="Hyperlink"/>
                </w:rPr>
                <w:t>APEX RUNWAYS UPLOAD TEMPLATE</w:t>
              </w:r>
            </w:hyperlink>
            <w:r w:rsidRPr="00CE3A0F">
              <w:t xml:space="preserve"> – </w:t>
            </w:r>
            <w:r w:rsidRPr="00CE3A0F">
              <w:lastRenderedPageBreak/>
              <w:t>(</w:t>
            </w:r>
            <w:hyperlink r:id="rId62" w:history="1">
              <w:r w:rsidRPr="00CE3A0F">
                <w:rPr>
                  <w:rStyle w:val="Hyperlink"/>
                </w:rPr>
                <w:t>UPLOAD DESTINATION</w:t>
              </w:r>
            </w:hyperlink>
            <w:r w:rsidRPr="00CE3A0F">
              <w:t>)</w:t>
            </w:r>
          </w:p>
          <w:p w:rsidR="0085580C" w:rsidRPr="00CE3A0F" w:rsidRDefault="0085580C" w:rsidP="00461CCC">
            <w:pPr>
              <w:pStyle w:val="ListParagraph"/>
              <w:numPr>
                <w:ilvl w:val="2"/>
                <w:numId w:val="58"/>
              </w:numPr>
              <w:spacing w:after="0" w:line="320" w:lineRule="exact"/>
              <w:ind w:left="720"/>
              <w:jc w:val="both"/>
            </w:pPr>
            <w:hyperlink r:id="rId63" w:history="1">
              <w:r w:rsidRPr="00CE3A0F">
                <w:rPr>
                  <w:rStyle w:val="Hyperlink"/>
                </w:rPr>
                <w:t>APEX FUELLING UPLOAD TEMPLATE</w:t>
              </w:r>
            </w:hyperlink>
            <w:r w:rsidRPr="00CE3A0F">
              <w:t xml:space="preserve"> – (</w:t>
            </w:r>
            <w:hyperlink r:id="rId64" w:history="1">
              <w:r w:rsidRPr="00CE3A0F">
                <w:rPr>
                  <w:rStyle w:val="Hyperlink"/>
                </w:rPr>
                <w:t>UPLOAD DESTINATION</w:t>
              </w:r>
            </w:hyperlink>
            <w:r w:rsidRPr="00CE3A0F">
              <w:t>)</w:t>
            </w:r>
          </w:p>
          <w:p w:rsidR="0085580C" w:rsidRPr="00CE3A0F" w:rsidRDefault="0085580C" w:rsidP="00EF5F12">
            <w:pPr>
              <w:rPr>
                <w:b/>
                <w:i/>
                <w:sz w:val="20"/>
              </w:rPr>
            </w:pPr>
          </w:p>
          <w:p w:rsidR="0085580C" w:rsidRPr="00354C7F" w:rsidRDefault="0085580C" w:rsidP="00EF5F12">
            <w:pPr>
              <w:rPr>
                <w:rFonts w:ascii="Arial" w:hAnsi="Arial" w:cs="Arial"/>
                <w:b/>
                <w:sz w:val="20"/>
              </w:rPr>
            </w:pPr>
            <w:r w:rsidRPr="00354C7F">
              <w:rPr>
                <w:rFonts w:ascii="Arial" w:hAnsi="Arial" w:cs="Arial"/>
                <w:b/>
                <w:sz w:val="20"/>
                <w:u w:val="single"/>
              </w:rPr>
              <w:t>Capacity Information:</w:t>
            </w:r>
          </w:p>
          <w:p w:rsidR="0085580C" w:rsidRPr="00CE3A0F" w:rsidRDefault="0085580C" w:rsidP="00461CCC">
            <w:pPr>
              <w:pStyle w:val="ListParagraph"/>
              <w:numPr>
                <w:ilvl w:val="2"/>
                <w:numId w:val="58"/>
              </w:numPr>
              <w:spacing w:after="0" w:line="320" w:lineRule="exact"/>
              <w:ind w:left="720"/>
              <w:jc w:val="both"/>
              <w:rPr>
                <w:rFonts w:asciiTheme="minorHAnsi" w:eastAsiaTheme="minorHAnsi" w:hAnsiTheme="minorHAnsi" w:cstheme="minorBidi"/>
                <w:b/>
                <w:i/>
              </w:rPr>
            </w:pPr>
            <w:hyperlink r:id="rId65" w:history="1">
              <w:r w:rsidRPr="00CE3A0F">
                <w:rPr>
                  <w:rStyle w:val="Hyperlink"/>
                </w:rPr>
                <w:t>ORTIA 81 STAND DECLARATION</w:t>
              </w:r>
            </w:hyperlink>
          </w:p>
          <w:p w:rsidR="0085580C" w:rsidRPr="00CE3A0F" w:rsidRDefault="0085580C" w:rsidP="00EF5F12">
            <w:pPr>
              <w:rPr>
                <w:b/>
                <w:i/>
                <w:sz w:val="20"/>
              </w:rPr>
            </w:pPr>
          </w:p>
          <w:p w:rsidR="0085580C" w:rsidRPr="00354C7F" w:rsidRDefault="0085580C" w:rsidP="00EF5F12">
            <w:pPr>
              <w:rPr>
                <w:rFonts w:ascii="Arial" w:hAnsi="Arial" w:cs="Arial"/>
                <w:b/>
                <w:sz w:val="20"/>
              </w:rPr>
            </w:pPr>
            <w:r w:rsidRPr="00354C7F">
              <w:rPr>
                <w:rFonts w:ascii="Arial" w:hAnsi="Arial" w:cs="Arial"/>
                <w:b/>
                <w:sz w:val="20"/>
                <w:u w:val="single"/>
              </w:rPr>
              <w:t>Planning:</w:t>
            </w:r>
          </w:p>
          <w:p w:rsidR="0085580C" w:rsidRPr="00CE3A0F" w:rsidRDefault="0085580C" w:rsidP="00461CCC">
            <w:pPr>
              <w:pStyle w:val="ListParagraph"/>
              <w:numPr>
                <w:ilvl w:val="2"/>
                <w:numId w:val="58"/>
              </w:numPr>
              <w:spacing w:after="0" w:line="320" w:lineRule="exact"/>
              <w:ind w:left="720"/>
              <w:jc w:val="both"/>
            </w:pPr>
            <w:hyperlink r:id="rId66" w:history="1">
              <w:r w:rsidRPr="00CE3A0F">
                <w:rPr>
                  <w:rStyle w:val="Hyperlink"/>
                </w:rPr>
                <w:t>24 HOUR RESOURCE ALLOCATION CHECKLIST</w:t>
              </w:r>
            </w:hyperlink>
          </w:p>
          <w:p w:rsidR="0085580C" w:rsidRPr="00CE3A0F" w:rsidRDefault="0085580C" w:rsidP="00EF5F12">
            <w:pPr>
              <w:rPr>
                <w:sz w:val="20"/>
              </w:rPr>
            </w:pPr>
          </w:p>
          <w:p w:rsidR="0085580C" w:rsidRPr="00354C7F" w:rsidRDefault="0085580C" w:rsidP="00EF5F12">
            <w:pPr>
              <w:rPr>
                <w:rFonts w:ascii="Arial" w:hAnsi="Arial" w:cs="Arial"/>
                <w:b/>
                <w:sz w:val="20"/>
              </w:rPr>
            </w:pPr>
            <w:r w:rsidRPr="00354C7F">
              <w:rPr>
                <w:rFonts w:ascii="Arial" w:hAnsi="Arial" w:cs="Arial"/>
                <w:b/>
                <w:sz w:val="20"/>
                <w:u w:val="single"/>
              </w:rPr>
              <w:t>Slot Issues:</w:t>
            </w:r>
          </w:p>
          <w:p w:rsidR="0085580C" w:rsidRPr="00CE3A0F" w:rsidRDefault="0085580C" w:rsidP="00461CCC">
            <w:pPr>
              <w:pStyle w:val="ListParagraph"/>
              <w:numPr>
                <w:ilvl w:val="0"/>
                <w:numId w:val="59"/>
              </w:numPr>
              <w:spacing w:after="0" w:line="320" w:lineRule="exact"/>
              <w:ind w:left="720"/>
              <w:jc w:val="both"/>
            </w:pPr>
            <w:hyperlink r:id="rId67" w:history="1">
              <w:r w:rsidRPr="00CE3A0F">
                <w:rPr>
                  <w:rStyle w:val="Hyperlink"/>
                </w:rPr>
                <w:t>LOG ALL SLOT RELATED ISSUES</w:t>
              </w:r>
            </w:hyperlink>
          </w:p>
          <w:p w:rsidR="0085580C" w:rsidRPr="00CE3A0F" w:rsidRDefault="0085580C" w:rsidP="00461CCC">
            <w:pPr>
              <w:pStyle w:val="ListParagraph"/>
              <w:numPr>
                <w:ilvl w:val="0"/>
                <w:numId w:val="59"/>
              </w:numPr>
              <w:spacing w:after="0" w:line="320" w:lineRule="exact"/>
              <w:ind w:left="720"/>
              <w:jc w:val="both"/>
            </w:pPr>
            <w:hyperlink r:id="rId68" w:history="1">
              <w:r w:rsidRPr="00CE3A0F">
                <w:rPr>
                  <w:rStyle w:val="Hyperlink"/>
                </w:rPr>
                <w:t>MANUAL ON FLOW MANAGEMENT</w:t>
              </w:r>
            </w:hyperlink>
          </w:p>
          <w:p w:rsidR="0085580C" w:rsidRPr="00CE3A0F" w:rsidRDefault="0085580C" w:rsidP="00EF5F12">
            <w:pPr>
              <w:rPr>
                <w:sz w:val="20"/>
              </w:rPr>
            </w:pPr>
          </w:p>
          <w:p w:rsidR="0085580C" w:rsidRPr="00354C7F" w:rsidRDefault="0085580C" w:rsidP="00EF5F12">
            <w:pPr>
              <w:rPr>
                <w:rFonts w:ascii="Arial" w:hAnsi="Arial" w:cs="Arial"/>
                <w:b/>
                <w:sz w:val="20"/>
                <w:u w:val="single"/>
              </w:rPr>
            </w:pPr>
            <w:r w:rsidRPr="00354C7F">
              <w:rPr>
                <w:rFonts w:ascii="Arial" w:hAnsi="Arial" w:cs="Arial"/>
                <w:b/>
                <w:sz w:val="20"/>
                <w:u w:val="single"/>
              </w:rPr>
              <w:t>Processes:</w:t>
            </w:r>
          </w:p>
          <w:p w:rsidR="0085580C" w:rsidRPr="00CE3A0F" w:rsidRDefault="0085580C" w:rsidP="00461CCC">
            <w:pPr>
              <w:pStyle w:val="ListParagraph"/>
              <w:numPr>
                <w:ilvl w:val="0"/>
                <w:numId w:val="60"/>
              </w:numPr>
              <w:spacing w:after="0" w:line="320" w:lineRule="exact"/>
              <w:ind w:left="687" w:hanging="284"/>
              <w:jc w:val="both"/>
            </w:pPr>
            <w:hyperlink r:id="rId69" w:history="1">
              <w:r w:rsidRPr="00CE3A0F">
                <w:rPr>
                  <w:rStyle w:val="Hyperlink"/>
                </w:rPr>
                <w:t>PROCESS MAPPING TOOLKIT</w:t>
              </w:r>
            </w:hyperlink>
          </w:p>
          <w:p w:rsidR="0085580C" w:rsidRDefault="0085580C" w:rsidP="00EF5F12"/>
          <w:p w:rsidR="0085580C" w:rsidRPr="00354C7F" w:rsidRDefault="0085580C" w:rsidP="00EF5F12">
            <w:pPr>
              <w:rPr>
                <w:rFonts w:ascii="Arial" w:hAnsi="Arial" w:cs="Arial"/>
                <w:b/>
                <w:sz w:val="20"/>
                <w:u w:val="single"/>
              </w:rPr>
            </w:pPr>
            <w:r w:rsidRPr="00354C7F">
              <w:rPr>
                <w:rFonts w:ascii="Arial" w:hAnsi="Arial" w:cs="Arial"/>
                <w:b/>
                <w:sz w:val="20"/>
                <w:u w:val="single"/>
              </w:rPr>
              <w:t>Airside Capacity Study:</w:t>
            </w:r>
          </w:p>
          <w:p w:rsidR="0085580C" w:rsidRPr="00CE3A0F" w:rsidRDefault="0085580C" w:rsidP="00461CCC">
            <w:pPr>
              <w:pStyle w:val="ListParagraph"/>
              <w:numPr>
                <w:ilvl w:val="2"/>
                <w:numId w:val="58"/>
              </w:numPr>
              <w:spacing w:after="0" w:line="320" w:lineRule="exact"/>
              <w:ind w:left="720"/>
              <w:jc w:val="both"/>
              <w:rPr>
                <w:rStyle w:val="Hyperlink"/>
              </w:rPr>
            </w:pPr>
            <w:hyperlink r:id="rId70" w:history="1">
              <w:r w:rsidRPr="00CE3A0F">
                <w:rPr>
                  <w:rStyle w:val="Hyperlink"/>
                </w:rPr>
                <w:t>TASK1 KICKOFF</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1" w:history="1">
              <w:r w:rsidRPr="00CE3A0F">
                <w:rPr>
                  <w:rStyle w:val="Hyperlink"/>
                </w:rPr>
                <w:t>TASK2 TECHINCAL ANALYSIS</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2" w:history="1">
              <w:r w:rsidRPr="00CE3A0F">
                <w:rPr>
                  <w:rStyle w:val="Hyperlink"/>
                </w:rPr>
                <w:t>TASK3 ECONOMIC &amp; FINANCIAL ANALYSIS</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3" w:history="1">
              <w:r w:rsidRPr="00CE3A0F">
                <w:rPr>
                  <w:rStyle w:val="Hyperlink"/>
                </w:rPr>
                <w:t>TASK4 LEGAL &amp; REGULATORY</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4" w:history="1">
              <w:r w:rsidRPr="00CE3A0F">
                <w:rPr>
                  <w:rStyle w:val="Hyperlink"/>
                </w:rPr>
                <w:t>TASK5 ENVIRONMENTAL IDENTFICATION</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5" w:history="1">
              <w:r w:rsidRPr="00CE3A0F">
                <w:rPr>
                  <w:rStyle w:val="Hyperlink"/>
                </w:rPr>
                <w:t>TASK6 SPECIFICATIONS &amp; RECOMMENDATIONS</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6" w:history="1">
              <w:r w:rsidRPr="00CE3A0F">
                <w:rPr>
                  <w:rStyle w:val="Hyperlink"/>
                </w:rPr>
                <w:t>TASK7 DEVELOPMENT PLAN</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7" w:history="1">
              <w:r w:rsidRPr="00CE3A0F">
                <w:rPr>
                  <w:rStyle w:val="Hyperlink"/>
                </w:rPr>
                <w:t>TASK8 IMPLEMENTATION PLAN</w:t>
              </w:r>
            </w:hyperlink>
          </w:p>
          <w:p w:rsidR="0085580C" w:rsidRPr="00CE3A0F" w:rsidRDefault="0085580C" w:rsidP="00461CCC">
            <w:pPr>
              <w:pStyle w:val="ListParagraph"/>
              <w:numPr>
                <w:ilvl w:val="2"/>
                <w:numId w:val="58"/>
              </w:numPr>
              <w:spacing w:after="0" w:line="320" w:lineRule="exact"/>
              <w:ind w:left="720"/>
              <w:jc w:val="both"/>
              <w:rPr>
                <w:rStyle w:val="Hyperlink"/>
              </w:rPr>
            </w:pPr>
            <w:hyperlink r:id="rId78" w:history="1">
              <w:r w:rsidRPr="00CE3A0F">
                <w:rPr>
                  <w:rStyle w:val="Hyperlink"/>
                </w:rPr>
                <w:t>TASK9 FINAL REPORT</w:t>
              </w:r>
            </w:hyperlink>
          </w:p>
          <w:p w:rsidR="0085580C" w:rsidRPr="00B75959" w:rsidRDefault="0085580C" w:rsidP="00B75959">
            <w:pPr>
              <w:contextualSpacing w:val="0"/>
              <w:rPr>
                <w:rFonts w:ascii="Arial" w:hAnsi="Arial" w:cs="Arial"/>
                <w:color w:val="FF0000"/>
                <w:szCs w:val="22"/>
                <w:lang w:eastAsia="en-ZA"/>
              </w:rPr>
            </w:pP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eastAsia="en-ZA"/>
              </w:rPr>
            </w:pPr>
            <w:r>
              <w:rPr>
                <w:rFonts w:ascii="Arial" w:hAnsi="Arial" w:cs="Arial"/>
                <w:color w:val="000000"/>
                <w:szCs w:val="22"/>
                <w:lang w:eastAsia="en-ZA"/>
              </w:rPr>
              <w:lastRenderedPageBreak/>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B75959">
            <w:pPr>
              <w:contextualSpacing w:val="0"/>
              <w:rPr>
                <w:rFonts w:ascii="Arial" w:hAnsi="Arial" w:cs="Arial"/>
                <w:color w:val="000000"/>
                <w:szCs w:val="22"/>
                <w:lang w:eastAsia="en-ZA"/>
              </w:rPr>
            </w:pPr>
            <w:r>
              <w:rPr>
                <w:rFonts w:ascii="Arial" w:hAnsi="Arial" w:cs="Arial"/>
                <w:color w:val="000000"/>
                <w:szCs w:val="22"/>
                <w:lang w:eastAsia="en-ZA"/>
              </w:rPr>
              <w:t>Digital Content Specialist</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Regulatory &amp; Quality Assurance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Purpose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Ensure compliance with regulations and influence the regulator in the areas of Aviation Safety, Airport Rescue &amp; Fire Fighting (ARFF) and Environment.</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Services Provided by Regulatory &amp; Quality Assurance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To provide frameworks, policies, procedures and standards for Aviation Safety, ARFF, Environment,</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Fleet Management, Technical Standards and Quality Management to ensure regulatory compliance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Organogram</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The below diagram depicts the Regulatory &amp; Quality Assurance department organogram:</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noProof/>
              </w:rPr>
              <w:drawing>
                <wp:inline distT="0" distB="0" distL="0" distR="0" wp14:anchorId="4CF79C1E" wp14:editId="522D13CC">
                  <wp:extent cx="1080000" cy="300243"/>
                  <wp:effectExtent l="0" t="0" r="6350" b="5080"/>
                  <wp:docPr id="3733" name="Picture 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0000" cy="300243"/>
                          </a:xfrm>
                          <a:prstGeom prst="rect">
                            <a:avLst/>
                          </a:prstGeom>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jc w:val="left"/>
              <w:rPr>
                <w:rFonts w:ascii="Arial" w:hAnsi="Arial" w:cs="Arial"/>
                <w:color w:val="0563C1"/>
                <w:szCs w:val="22"/>
                <w:u w:val="single"/>
                <w:lang w:val="en-ZA" w:eastAsia="en-ZA"/>
              </w:rPr>
            </w:pPr>
            <w:hyperlink r:id="rId80" w:history="1">
              <w:r w:rsidRPr="00B75959">
                <w:rPr>
                  <w:rFonts w:ascii="Arial" w:hAnsi="Arial" w:cs="Arial"/>
                  <w:color w:val="0563C1"/>
                  <w:szCs w:val="22"/>
                  <w:u w:val="single"/>
                  <w:lang w:val="en-ZA" w:eastAsia="en-ZA"/>
                </w:rPr>
                <w:t>http://jnbproderweb/sites/PMDS/SitePages/Intro.aspx</w:t>
              </w:r>
            </w:hyperlink>
            <w:r w:rsidRPr="00B75959">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Digital Content Specialist</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85580C" w:rsidRPr="0085580C"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jc w:val="left"/>
              <w:rPr>
                <w:rFonts w:ascii="Arial" w:hAnsi="Arial" w:cs="Arial"/>
                <w:color w:val="000000"/>
                <w:szCs w:val="22"/>
                <w:lang w:val="en-ZA" w:eastAsia="en-ZA"/>
              </w:rPr>
            </w:pPr>
            <w:r w:rsidRPr="00B75959">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B75959"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5580C" w:rsidRDefault="0085580C" w:rsidP="00922904">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Client Services</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Purpose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To enable users of airports and provide and enhanced and responsive customer experience.</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Services Provided by Client Services</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Below is a list of the services provided by the Client Services department:</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KAM Framework (across the business)</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Drive ASQ Performance (QMS, SFS, SS)</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Behavioural training framework for airport community (with a focus on Security and Immigration)</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Passenger experience improvement initiatives</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Prioritisation of initiatives</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Alignment of processes and procedures (across all business divisions)</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 Event management framework</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lastRenderedPageBreak/>
              <w:t>• Digitisation</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
                <w:bCs/>
                <w:color w:val="000000"/>
                <w:szCs w:val="22"/>
                <w:lang w:val="en-ZA" w:eastAsia="en-ZA"/>
              </w:rPr>
            </w:pPr>
            <w:r w:rsidRPr="0085580C">
              <w:rPr>
                <w:rFonts w:ascii="Arial" w:hAnsi="Arial" w:cs="Arial"/>
                <w:b/>
                <w:bCs/>
                <w:color w:val="000000"/>
                <w:szCs w:val="22"/>
                <w:lang w:val="en-ZA" w:eastAsia="en-ZA"/>
              </w:rPr>
              <w:t>Organogram</w:t>
            </w:r>
          </w:p>
          <w:p w:rsidR="0085580C" w:rsidRPr="0085580C" w:rsidRDefault="0085580C" w:rsidP="00B75959">
            <w:pPr>
              <w:contextualSpacing w:val="0"/>
              <w:rPr>
                <w:rFonts w:ascii="Arial" w:hAnsi="Arial" w:cs="Arial"/>
                <w:b/>
                <w:bCs/>
                <w:color w:val="000000"/>
                <w:szCs w:val="22"/>
                <w:lang w:val="en-ZA" w:eastAsia="en-ZA"/>
              </w:rPr>
            </w:pP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bCs/>
                <w:color w:val="000000"/>
                <w:szCs w:val="22"/>
                <w:lang w:val="en-ZA" w:eastAsia="en-ZA"/>
              </w:rPr>
              <w:t>The below diagram depicts the Client Services department organogram:</w:t>
            </w:r>
          </w:p>
          <w:p w:rsidR="0085580C" w:rsidRPr="0085580C" w:rsidRDefault="0085580C" w:rsidP="00B75959">
            <w:pPr>
              <w:contextualSpacing w:val="0"/>
              <w:rPr>
                <w:rFonts w:ascii="Arial" w:hAnsi="Arial" w:cs="Arial"/>
                <w:bCs/>
                <w:color w:val="000000"/>
                <w:szCs w:val="22"/>
                <w:lang w:val="en-ZA" w:eastAsia="en-ZA"/>
              </w:rPr>
            </w:pPr>
            <w:r w:rsidRPr="0085580C">
              <w:rPr>
                <w:rFonts w:ascii="Arial" w:hAnsi="Arial" w:cs="Arial"/>
                <w:noProof/>
              </w:rPr>
              <w:drawing>
                <wp:inline distT="0" distB="0" distL="0" distR="0" wp14:anchorId="265D5E57" wp14:editId="66F8F24A">
                  <wp:extent cx="1080000" cy="445932"/>
                  <wp:effectExtent l="0" t="0" r="6350" b="0"/>
                  <wp:docPr id="3734" name="Picture 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892"/>
                          <a:stretch/>
                        </pic:blipFill>
                        <pic:spPr bwMode="auto">
                          <a:xfrm>
                            <a:off x="0" y="0"/>
                            <a:ext cx="1080000" cy="445932"/>
                          </a:xfrm>
                          <a:prstGeom prst="rect">
                            <a:avLst/>
                          </a:prstGeom>
                          <a:ln>
                            <a:noFill/>
                          </a:ln>
                          <a:extLst>
                            <a:ext uri="{53640926-AAD7-44D8-BBD7-CCE9431645EC}">
                              <a14:shadowObscured xmlns:a14="http://schemas.microsoft.com/office/drawing/2010/main"/>
                            </a:ext>
                          </a:extLst>
                        </pic:spPr>
                      </pic:pic>
                    </a:graphicData>
                  </a:graphic>
                </wp:inline>
              </w:drawing>
            </w:r>
          </w:p>
          <w:p w:rsidR="0085580C" w:rsidRPr="0085580C" w:rsidRDefault="0085580C" w:rsidP="00B75959">
            <w:pPr>
              <w:contextualSpacing w:val="0"/>
              <w:rPr>
                <w:rFonts w:ascii="Arial" w:hAnsi="Arial" w:cs="Arial"/>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FF0000"/>
                <w:szCs w:val="22"/>
                <w:lang w:val="en-ZA" w:eastAsia="en-ZA"/>
              </w:rPr>
            </w:pPr>
            <w:r w:rsidRPr="00B75959">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B75959" w:rsidRDefault="0085580C" w:rsidP="00922904">
            <w:pPr>
              <w:contextualSpacing w:val="0"/>
              <w:rPr>
                <w:rFonts w:ascii="Arial" w:hAnsi="Arial" w:cs="Arial"/>
                <w:color w:val="000000"/>
                <w:szCs w:val="22"/>
                <w:lang w:val="en-ZA" w:eastAsia="en-ZA"/>
              </w:rPr>
            </w:pPr>
            <w:r w:rsidRPr="00B75959">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5580C" w:rsidRPr="00873BD3"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5580C" w:rsidRPr="00873BD3"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jc w:val="left"/>
              <w:rPr>
                <w:rFonts w:ascii="Arial" w:hAnsi="Arial" w:cs="Arial"/>
                <w:color w:val="0563C1"/>
                <w:szCs w:val="22"/>
                <w:u w:val="single"/>
                <w:lang w:val="en-ZA" w:eastAsia="en-ZA"/>
              </w:rPr>
            </w:pPr>
            <w:hyperlink r:id="rId82"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vAlign w:val="bottom"/>
          </w:tcPr>
          <w:p w:rsidR="0085580C" w:rsidRPr="00873BD3"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vAlign w:val="bottom"/>
          </w:tcPr>
          <w:p w:rsidR="0085580C" w:rsidRPr="00873BD3"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vAlign w:val="bottom"/>
          </w:tcPr>
          <w:p w:rsidR="0085580C" w:rsidRPr="00873BD3" w:rsidRDefault="0085580C" w:rsidP="00922904">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vAlign w:val="bottom"/>
          </w:tcPr>
          <w:p w:rsidR="0085580C" w:rsidRPr="00873BD3" w:rsidRDefault="0085580C" w:rsidP="00922904">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5580C" w:rsidRPr="00873BD3" w:rsidRDefault="0085580C" w:rsidP="00922904">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D56C11" w:rsidRPr="00E641FF" w:rsidRDefault="00E641FF" w:rsidP="00E641FF">
            <w:pPr>
              <w:spacing w:after="240"/>
              <w:contextualSpacing w:val="0"/>
              <w:rPr>
                <w:rFonts w:ascii="Arial" w:hAnsi="Arial" w:cs="Arial"/>
                <w:b/>
                <w:bCs/>
                <w:color w:val="000000"/>
                <w:szCs w:val="22"/>
                <w:lang w:val="en-ZA" w:eastAsia="en-ZA"/>
              </w:rPr>
            </w:pPr>
            <w:r w:rsidRPr="00E641FF">
              <w:rPr>
                <w:rFonts w:ascii="Arial" w:hAnsi="Arial" w:cs="Arial"/>
                <w:b/>
                <w:bCs/>
                <w:color w:val="000000"/>
                <w:szCs w:val="22"/>
                <w:lang w:val="en-ZA" w:eastAsia="en-ZA"/>
              </w:rPr>
              <w:t>Enterprise Security</w:t>
            </w:r>
          </w:p>
          <w:p w:rsidR="00D56C11" w:rsidRPr="00E641FF" w:rsidRDefault="00D56C11" w:rsidP="00E641FF">
            <w:pPr>
              <w:pStyle w:val="Heading1"/>
              <w:numPr>
                <w:ilvl w:val="0"/>
                <w:numId w:val="0"/>
              </w:numPr>
              <w:tabs>
                <w:tab w:val="left" w:pos="851"/>
              </w:tabs>
              <w:spacing w:before="360"/>
              <w:jc w:val="both"/>
              <w:rPr>
                <w:rFonts w:ascii="Arial" w:hAnsi="Arial" w:cs="Arial"/>
                <w:color w:val="auto"/>
                <w:sz w:val="22"/>
                <w:szCs w:val="22"/>
              </w:rPr>
            </w:pPr>
            <w:bookmarkStart w:id="67" w:name="_Toc515875683"/>
            <w:r w:rsidRPr="00E641FF">
              <w:rPr>
                <w:rFonts w:ascii="Arial" w:hAnsi="Arial" w:cs="Arial"/>
                <w:color w:val="auto"/>
                <w:sz w:val="22"/>
                <w:szCs w:val="22"/>
              </w:rPr>
              <w:t>Divisional Overview (including Division Strategy; Mission and Vision)</w:t>
            </w:r>
            <w:bookmarkEnd w:id="67"/>
          </w:p>
          <w:p w:rsidR="00D56C11" w:rsidRPr="00E641FF" w:rsidRDefault="00D56C11" w:rsidP="00E641FF">
            <w:pPr>
              <w:ind w:firstLine="720"/>
              <w:rPr>
                <w:rFonts w:ascii="Arial" w:hAnsi="Arial" w:cs="Arial"/>
                <w:szCs w:val="22"/>
              </w:rPr>
            </w:pPr>
          </w:p>
          <w:p w:rsidR="00D56C11" w:rsidRPr="00E641FF" w:rsidRDefault="00D56C11" w:rsidP="00E641FF">
            <w:pPr>
              <w:rPr>
                <w:rFonts w:ascii="Arial" w:hAnsi="Arial" w:cs="Arial"/>
                <w:szCs w:val="22"/>
              </w:rPr>
            </w:pPr>
            <w:r w:rsidRPr="00E641FF">
              <w:rPr>
                <w:rFonts w:ascii="Arial" w:hAnsi="Arial" w:cs="Arial"/>
                <w:szCs w:val="22"/>
              </w:rPr>
              <w:t>This is the description of the division, explaining at a high level what the division is responsible for.</w:t>
            </w:r>
          </w:p>
          <w:p w:rsidR="00D56C11" w:rsidRPr="00E641FF" w:rsidRDefault="00D56C11" w:rsidP="00E641FF">
            <w:pPr>
              <w:spacing w:line="360" w:lineRule="auto"/>
              <w:rPr>
                <w:rFonts w:ascii="Arial" w:hAnsi="Arial" w:cs="Arial"/>
                <w:szCs w:val="22"/>
              </w:rPr>
            </w:pPr>
            <w:r w:rsidRPr="00E641FF">
              <w:rPr>
                <w:rFonts w:ascii="Arial" w:hAnsi="Arial" w:cs="Arial"/>
                <w:szCs w:val="22"/>
              </w:rPr>
              <w:t xml:space="preserve">The main objective of Security is to provide strategic and operational direction on security standards and practices at enterprise and airports level, with the aim of </w:t>
            </w:r>
            <w:r w:rsidRPr="00E641FF">
              <w:rPr>
                <w:rFonts w:ascii="Arial" w:hAnsi="Arial" w:cs="Arial"/>
                <w:szCs w:val="22"/>
              </w:rPr>
              <w:lastRenderedPageBreak/>
              <w:t>ensuring leadership and coordination of Airports Company South Africa Security activities and to develop and deliver an integrated approach to security and service quality of airport security operations. Delivering a risk based security service for the protection of assets, personnel and information is a key function.</w:t>
            </w:r>
            <w:bookmarkStart w:id="68" w:name="_Hlk514915879"/>
          </w:p>
          <w:bookmarkEnd w:id="68"/>
          <w:p w:rsidR="00D56C11" w:rsidRPr="00E641FF" w:rsidRDefault="00D56C11" w:rsidP="00E641FF">
            <w:pPr>
              <w:rPr>
                <w:rFonts w:ascii="Arial" w:hAnsi="Arial" w:cs="Arial"/>
                <w:b/>
                <w:szCs w:val="22"/>
              </w:rPr>
            </w:pPr>
            <w:r w:rsidRPr="00E641FF">
              <w:rPr>
                <w:rFonts w:ascii="Arial" w:hAnsi="Arial" w:cs="Arial"/>
                <w:b/>
                <w:szCs w:val="22"/>
              </w:rPr>
              <w:t>What does Enterprise Security mean to ACSA</w:t>
            </w:r>
          </w:p>
          <w:p w:rsidR="00D56C11" w:rsidRPr="00E641FF" w:rsidRDefault="00D56C11" w:rsidP="00E641FF">
            <w:pPr>
              <w:spacing w:line="360" w:lineRule="auto"/>
              <w:rPr>
                <w:rFonts w:ascii="Arial" w:hAnsi="Arial" w:cs="Arial"/>
                <w:szCs w:val="22"/>
              </w:rPr>
            </w:pPr>
            <w:r w:rsidRPr="00E641FF">
              <w:rPr>
                <w:rFonts w:ascii="Arial" w:hAnsi="Arial" w:cs="Arial"/>
                <w:szCs w:val="22"/>
              </w:rPr>
              <w:t xml:space="preserve">Developing and implementing comprehensive and integrated security solutions throughout the organisation will give ACSA a competitive advantage and ensure passenger and stakeholder satisfaction. </w:t>
            </w:r>
          </w:p>
          <w:p w:rsidR="00D56C11" w:rsidRPr="00E641FF" w:rsidRDefault="00D56C11" w:rsidP="00E641FF">
            <w:pPr>
              <w:spacing w:line="360" w:lineRule="auto"/>
              <w:rPr>
                <w:rFonts w:ascii="Arial" w:hAnsi="Arial" w:cs="Arial"/>
                <w:szCs w:val="22"/>
              </w:rPr>
            </w:pPr>
            <w:r w:rsidRPr="00E641FF">
              <w:rPr>
                <w:rFonts w:ascii="Arial" w:hAnsi="Arial" w:cs="Arial"/>
                <w:szCs w:val="22"/>
              </w:rPr>
              <w:lastRenderedPageBreak/>
              <w:t>Aviation is the ‘business of freedom’, a catalyst for social and economic development that improves people’s lives. That’s why partnerships are essential to address our major security challenges with the speed needed to stay a step ahead of those who would do our industry harm. These efforts must keep four common principles in focus: risk-based measures, the implementation of global standards, capacity building to support the mutual recognition of standards, and information sharing among governments and with industry.</w:t>
            </w:r>
          </w:p>
          <w:p w:rsidR="00D56C11" w:rsidRPr="00E641FF" w:rsidRDefault="00D56C11" w:rsidP="00E641FF">
            <w:pPr>
              <w:spacing w:line="360" w:lineRule="auto"/>
              <w:rPr>
                <w:rFonts w:ascii="Arial" w:hAnsi="Arial" w:cs="Arial"/>
                <w:szCs w:val="22"/>
              </w:rPr>
            </w:pPr>
            <w:r w:rsidRPr="00E641FF">
              <w:rPr>
                <w:rFonts w:ascii="Arial" w:hAnsi="Arial" w:cs="Arial"/>
                <w:szCs w:val="22"/>
              </w:rPr>
              <w:t xml:space="preserve">Enterprise Security has the below pillars to drive the </w:t>
            </w:r>
            <w:r w:rsidRPr="00E641FF">
              <w:rPr>
                <w:rFonts w:ascii="Arial" w:hAnsi="Arial" w:cs="Arial"/>
                <w:szCs w:val="22"/>
              </w:rPr>
              <w:lastRenderedPageBreak/>
              <w:t>embedding of an effective and efficient enterprise security management principles, processes and structures across ACSA and all airport stakeholders:</w:t>
            </w:r>
          </w:p>
          <w:p w:rsidR="00D56C11" w:rsidRPr="00E641FF" w:rsidRDefault="00D56C11" w:rsidP="00E641FF">
            <w:pPr>
              <w:rPr>
                <w:rFonts w:ascii="Arial" w:hAnsi="Arial" w:cs="Arial"/>
                <w:b/>
                <w:szCs w:val="22"/>
              </w:rPr>
            </w:pPr>
            <w:r w:rsidRPr="00E641FF">
              <w:rPr>
                <w:rFonts w:ascii="Arial" w:hAnsi="Arial" w:cs="Arial"/>
                <w:noProof/>
                <w:szCs w:val="22"/>
              </w:rPr>
              <w:drawing>
                <wp:inline distT="0" distB="0" distL="0" distR="0" wp14:anchorId="1C219B6C" wp14:editId="50544B43">
                  <wp:extent cx="1080000" cy="51724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480" t="15805" r="12661" b="10408"/>
                          <a:stretch/>
                        </pic:blipFill>
                        <pic:spPr bwMode="auto">
                          <a:xfrm>
                            <a:off x="0" y="0"/>
                            <a:ext cx="1080000" cy="517248"/>
                          </a:xfrm>
                          <a:prstGeom prst="rect">
                            <a:avLst/>
                          </a:prstGeom>
                          <a:ln>
                            <a:noFill/>
                          </a:ln>
                          <a:extLst>
                            <a:ext uri="{53640926-AAD7-44D8-BBD7-CCE9431645EC}">
                              <a14:shadowObscured xmlns:a14="http://schemas.microsoft.com/office/drawing/2010/main"/>
                            </a:ext>
                          </a:extLst>
                        </pic:spPr>
                      </pic:pic>
                    </a:graphicData>
                  </a:graphic>
                </wp:inline>
              </w:drawing>
            </w:r>
          </w:p>
          <w:p w:rsidR="00D56C11" w:rsidRPr="00E641FF" w:rsidRDefault="00D56C11" w:rsidP="00E641FF">
            <w:pPr>
              <w:rPr>
                <w:rFonts w:ascii="Arial" w:hAnsi="Arial" w:cs="Arial"/>
                <w:b/>
                <w:szCs w:val="22"/>
              </w:rPr>
            </w:pPr>
          </w:p>
          <w:p w:rsidR="00D56C11" w:rsidRPr="00E641FF" w:rsidRDefault="00D56C11" w:rsidP="00E641FF">
            <w:pPr>
              <w:rPr>
                <w:rFonts w:ascii="Arial" w:hAnsi="Arial" w:cs="Arial"/>
                <w:b/>
                <w:szCs w:val="22"/>
              </w:rPr>
            </w:pPr>
            <w:r w:rsidRPr="00E641FF">
              <w:rPr>
                <w:rFonts w:ascii="Arial" w:hAnsi="Arial" w:cs="Arial"/>
                <w:b/>
                <w:szCs w:val="22"/>
              </w:rPr>
              <w:t>What can employees contribute to Enterprise Security</w:t>
            </w:r>
          </w:p>
          <w:p w:rsidR="00D56C11" w:rsidRPr="00E641FF" w:rsidRDefault="00D56C11" w:rsidP="00461CCC">
            <w:pPr>
              <w:pStyle w:val="ListParagraph"/>
              <w:numPr>
                <w:ilvl w:val="0"/>
                <w:numId w:val="61"/>
              </w:numPr>
              <w:spacing w:after="0" w:line="360" w:lineRule="auto"/>
              <w:ind w:left="360"/>
              <w:jc w:val="both"/>
              <w:rPr>
                <w:rFonts w:ascii="Arial" w:hAnsi="Arial" w:cs="Arial"/>
              </w:rPr>
            </w:pPr>
            <w:r w:rsidRPr="00E641FF">
              <w:rPr>
                <w:rFonts w:ascii="Arial" w:hAnsi="Arial" w:cs="Arial"/>
              </w:rPr>
              <w:t>A security culture is born out of joint working, looking at security from a holistic approach, how we can pool our resources, involving and including the airport community, investing in the human factor combined with technology.</w:t>
            </w:r>
          </w:p>
          <w:p w:rsidR="00D56C11" w:rsidRPr="00E641FF" w:rsidRDefault="00D56C11" w:rsidP="00461CCC">
            <w:pPr>
              <w:pStyle w:val="ListParagraph"/>
              <w:numPr>
                <w:ilvl w:val="0"/>
                <w:numId w:val="61"/>
              </w:numPr>
              <w:spacing w:after="0" w:line="360" w:lineRule="auto"/>
              <w:ind w:left="360"/>
              <w:jc w:val="both"/>
              <w:rPr>
                <w:rFonts w:ascii="Arial" w:hAnsi="Arial" w:cs="Arial"/>
              </w:rPr>
            </w:pPr>
            <w:r w:rsidRPr="00E641FF">
              <w:rPr>
                <w:rFonts w:ascii="Arial" w:hAnsi="Arial" w:cs="Arial"/>
              </w:rPr>
              <w:t xml:space="preserve">Collaboration, integration and communication will </w:t>
            </w:r>
            <w:r w:rsidRPr="00E641FF">
              <w:rPr>
                <w:rFonts w:ascii="Arial" w:hAnsi="Arial" w:cs="Arial"/>
              </w:rPr>
              <w:lastRenderedPageBreak/>
              <w:t>enhance the ability of the airport to protect, prevent, prepare and react in a time of crisis can only be achieved by working together.</w:t>
            </w:r>
          </w:p>
          <w:p w:rsidR="00D56C11" w:rsidRPr="00E641FF" w:rsidRDefault="00D56C11" w:rsidP="00461CCC">
            <w:pPr>
              <w:pStyle w:val="ListParagraph"/>
              <w:numPr>
                <w:ilvl w:val="0"/>
                <w:numId w:val="61"/>
              </w:numPr>
              <w:spacing w:after="0" w:line="360" w:lineRule="auto"/>
              <w:ind w:left="360"/>
              <w:jc w:val="both"/>
              <w:rPr>
                <w:rFonts w:ascii="Arial" w:hAnsi="Arial" w:cs="Arial"/>
              </w:rPr>
            </w:pPr>
            <w:r w:rsidRPr="00E641FF">
              <w:rPr>
                <w:rFonts w:ascii="Arial" w:hAnsi="Arial" w:cs="Arial"/>
              </w:rPr>
              <w:t>Employees should be mindful of the environment and how vulnerable it is</w:t>
            </w:r>
          </w:p>
          <w:p w:rsidR="00D56C11" w:rsidRPr="00E641FF" w:rsidRDefault="00D56C11" w:rsidP="00461CCC">
            <w:pPr>
              <w:pStyle w:val="ListParagraph"/>
              <w:numPr>
                <w:ilvl w:val="0"/>
                <w:numId w:val="61"/>
              </w:numPr>
              <w:spacing w:after="0" w:line="360" w:lineRule="auto"/>
              <w:ind w:left="360"/>
              <w:jc w:val="both"/>
              <w:rPr>
                <w:rFonts w:ascii="Arial" w:hAnsi="Arial" w:cs="Arial"/>
              </w:rPr>
            </w:pPr>
            <w:r w:rsidRPr="00E641FF">
              <w:rPr>
                <w:rFonts w:ascii="Arial" w:hAnsi="Arial" w:cs="Arial"/>
              </w:rPr>
              <w:t>Understanding Security threats and how it manifests itself within the environment.</w:t>
            </w:r>
          </w:p>
          <w:p w:rsidR="00D56C11" w:rsidRPr="00E641FF" w:rsidRDefault="00D56C11" w:rsidP="00461CCC">
            <w:pPr>
              <w:pStyle w:val="ListParagraph"/>
              <w:numPr>
                <w:ilvl w:val="0"/>
                <w:numId w:val="61"/>
              </w:numPr>
              <w:spacing w:after="0" w:line="360" w:lineRule="auto"/>
              <w:ind w:left="360"/>
              <w:jc w:val="both"/>
              <w:rPr>
                <w:rFonts w:ascii="Arial" w:hAnsi="Arial" w:cs="Arial"/>
              </w:rPr>
            </w:pPr>
            <w:r w:rsidRPr="00E641FF">
              <w:rPr>
                <w:rFonts w:ascii="Arial" w:hAnsi="Arial" w:cs="Arial"/>
              </w:rPr>
              <w:t>Report security breaches and security threats, seeking clarity where there are uncertainties</w:t>
            </w:r>
          </w:p>
          <w:p w:rsidR="00382E50" w:rsidRPr="00E641FF" w:rsidRDefault="00382E50" w:rsidP="00E641FF">
            <w:pPr>
              <w:pStyle w:val="Heading1"/>
              <w:numPr>
                <w:ilvl w:val="0"/>
                <w:numId w:val="0"/>
              </w:numPr>
              <w:tabs>
                <w:tab w:val="left" w:pos="851"/>
              </w:tabs>
              <w:spacing w:before="360"/>
              <w:jc w:val="both"/>
              <w:rPr>
                <w:rFonts w:ascii="Arial" w:hAnsi="Arial" w:cs="Arial"/>
                <w:color w:val="auto"/>
                <w:sz w:val="22"/>
                <w:szCs w:val="22"/>
              </w:rPr>
            </w:pPr>
            <w:bookmarkStart w:id="69" w:name="_Toc515875684"/>
            <w:r w:rsidRPr="00E641FF">
              <w:rPr>
                <w:rFonts w:ascii="Arial" w:hAnsi="Arial" w:cs="Arial"/>
                <w:color w:val="auto"/>
                <w:sz w:val="22"/>
                <w:szCs w:val="22"/>
              </w:rPr>
              <w:t>Divisional Organogram</w:t>
            </w:r>
            <w:bookmarkEnd w:id="69"/>
          </w:p>
          <w:p w:rsidR="00382E50" w:rsidRPr="00E641FF" w:rsidRDefault="00382E50" w:rsidP="00E641FF">
            <w:pPr>
              <w:ind w:firstLine="720"/>
              <w:rPr>
                <w:rFonts w:ascii="Arial" w:hAnsi="Arial" w:cs="Arial"/>
                <w:szCs w:val="22"/>
              </w:rPr>
            </w:pPr>
          </w:p>
          <w:p w:rsidR="00382E50" w:rsidRPr="00E641FF" w:rsidRDefault="00382E50" w:rsidP="00E641FF">
            <w:pPr>
              <w:rPr>
                <w:rFonts w:ascii="Arial" w:hAnsi="Arial" w:cs="Arial"/>
                <w:szCs w:val="22"/>
              </w:rPr>
            </w:pPr>
            <w:bookmarkStart w:id="70" w:name="_Hlk514313603"/>
            <w:r w:rsidRPr="00E641FF">
              <w:rPr>
                <w:rFonts w:ascii="Arial" w:hAnsi="Arial" w:cs="Arial"/>
                <w:szCs w:val="22"/>
              </w:rPr>
              <w:lastRenderedPageBreak/>
              <w:t xml:space="preserve">The below diagram depicts the </w:t>
            </w:r>
            <w:bookmarkStart w:id="71" w:name="_Hlk514085648"/>
            <w:r w:rsidRPr="00E641FF">
              <w:rPr>
                <w:rFonts w:ascii="Arial" w:hAnsi="Arial" w:cs="Arial"/>
                <w:szCs w:val="22"/>
              </w:rPr>
              <w:t xml:space="preserve">Enterprise Security </w:t>
            </w:r>
            <w:bookmarkEnd w:id="71"/>
            <w:r w:rsidRPr="00E641FF">
              <w:rPr>
                <w:rFonts w:ascii="Arial" w:hAnsi="Arial" w:cs="Arial"/>
                <w:szCs w:val="22"/>
              </w:rPr>
              <w:t>division organogram:</w:t>
            </w:r>
          </w:p>
          <w:bookmarkEnd w:id="70"/>
          <w:p w:rsidR="00382E50" w:rsidRPr="00E641FF" w:rsidRDefault="00382E50" w:rsidP="00E641FF">
            <w:pPr>
              <w:rPr>
                <w:rFonts w:ascii="Arial" w:hAnsi="Arial" w:cs="Arial"/>
                <w:szCs w:val="22"/>
              </w:rPr>
            </w:pPr>
          </w:p>
          <w:p w:rsidR="00D56C11" w:rsidRPr="00E641FF" w:rsidRDefault="00382E50" w:rsidP="00E641FF">
            <w:pPr>
              <w:rPr>
                <w:rFonts w:ascii="Arial" w:hAnsi="Arial" w:cs="Arial"/>
                <w:szCs w:val="22"/>
              </w:rPr>
            </w:pPr>
            <w:r w:rsidRPr="00E641FF">
              <w:rPr>
                <w:rFonts w:ascii="Arial" w:hAnsi="Arial" w:cs="Arial"/>
                <w:noProof/>
                <w:szCs w:val="22"/>
              </w:rPr>
              <w:drawing>
                <wp:inline distT="0" distB="0" distL="0" distR="0" wp14:anchorId="4FE3C80C" wp14:editId="707E5949">
                  <wp:extent cx="1080000" cy="37067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80000" cy="370671"/>
                          </a:xfrm>
                          <a:prstGeom prst="rect">
                            <a:avLst/>
                          </a:prstGeom>
                        </pic:spPr>
                      </pic:pic>
                    </a:graphicData>
                  </a:graphic>
                </wp:inline>
              </w:drawing>
            </w:r>
          </w:p>
        </w:tc>
        <w:tc>
          <w:tcPr>
            <w:tcW w:w="269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382E50" w:rsidRPr="00E641FF" w:rsidRDefault="00E641FF" w:rsidP="00E641FF">
            <w:pPr>
              <w:pStyle w:val="Heading1"/>
              <w:numPr>
                <w:ilvl w:val="0"/>
                <w:numId w:val="0"/>
              </w:numPr>
              <w:tabs>
                <w:tab w:val="left" w:pos="851"/>
              </w:tabs>
              <w:spacing w:before="360"/>
              <w:jc w:val="both"/>
              <w:rPr>
                <w:rFonts w:ascii="Arial" w:hAnsi="Arial" w:cs="Arial"/>
                <w:color w:val="auto"/>
                <w:sz w:val="22"/>
                <w:szCs w:val="22"/>
              </w:rPr>
            </w:pPr>
            <w:bookmarkStart w:id="72" w:name="_Toc515875686"/>
            <w:r w:rsidRPr="00E641FF">
              <w:rPr>
                <w:rFonts w:ascii="Arial" w:hAnsi="Arial" w:cs="Arial"/>
                <w:color w:val="auto"/>
                <w:sz w:val="22"/>
                <w:szCs w:val="22"/>
              </w:rPr>
              <w:lastRenderedPageBreak/>
              <w:t>Enterprise Security</w:t>
            </w:r>
            <w:bookmarkEnd w:id="72"/>
          </w:p>
          <w:p w:rsidR="00382E50" w:rsidRPr="00E641FF" w:rsidRDefault="00382E50" w:rsidP="00E641FF">
            <w:pPr>
              <w:rPr>
                <w:rFonts w:ascii="Arial" w:hAnsi="Arial" w:cs="Arial"/>
                <w:szCs w:val="22"/>
              </w:rPr>
            </w:pPr>
          </w:p>
          <w:p w:rsidR="00382E50" w:rsidRPr="00E641FF" w:rsidRDefault="00382E50" w:rsidP="00E641FF">
            <w:pPr>
              <w:pStyle w:val="Heading1"/>
              <w:numPr>
                <w:ilvl w:val="0"/>
                <w:numId w:val="0"/>
              </w:numPr>
              <w:tabs>
                <w:tab w:val="left" w:pos="851"/>
              </w:tabs>
              <w:spacing w:before="360"/>
              <w:jc w:val="both"/>
              <w:rPr>
                <w:rFonts w:ascii="Arial" w:hAnsi="Arial" w:cs="Arial"/>
                <w:color w:val="auto"/>
                <w:sz w:val="22"/>
                <w:szCs w:val="22"/>
              </w:rPr>
            </w:pPr>
            <w:bookmarkStart w:id="73" w:name="_Toc515875687"/>
            <w:r w:rsidRPr="00E641FF">
              <w:rPr>
                <w:rFonts w:ascii="Arial" w:hAnsi="Arial" w:cs="Arial"/>
                <w:color w:val="auto"/>
                <w:sz w:val="22"/>
                <w:szCs w:val="22"/>
              </w:rPr>
              <w:t>Purpose</w:t>
            </w:r>
            <w:bookmarkEnd w:id="73"/>
          </w:p>
          <w:p w:rsidR="00382E50" w:rsidRPr="00E641FF" w:rsidRDefault="00382E50" w:rsidP="00E641FF">
            <w:pPr>
              <w:spacing w:line="360" w:lineRule="auto"/>
              <w:ind w:left="33"/>
              <w:rPr>
                <w:rFonts w:ascii="Arial" w:hAnsi="Arial" w:cs="Arial"/>
                <w:szCs w:val="22"/>
              </w:rPr>
            </w:pPr>
            <w:r w:rsidRPr="00E641FF">
              <w:rPr>
                <w:rFonts w:ascii="Arial" w:hAnsi="Arial" w:cs="Arial"/>
                <w:szCs w:val="22"/>
              </w:rPr>
              <w:t>To lead and secure the integrity of business by promoting a security consciousness within the organisation.</w:t>
            </w:r>
          </w:p>
          <w:p w:rsidR="00382E50" w:rsidRPr="00E641FF" w:rsidRDefault="00382E50" w:rsidP="00E641FF">
            <w:pPr>
              <w:pStyle w:val="Heading1"/>
              <w:numPr>
                <w:ilvl w:val="0"/>
                <w:numId w:val="0"/>
              </w:numPr>
              <w:tabs>
                <w:tab w:val="left" w:pos="851"/>
              </w:tabs>
              <w:spacing w:before="360"/>
              <w:jc w:val="both"/>
              <w:rPr>
                <w:rFonts w:ascii="Arial" w:hAnsi="Arial" w:cs="Arial"/>
                <w:color w:val="auto"/>
                <w:sz w:val="22"/>
                <w:szCs w:val="22"/>
              </w:rPr>
            </w:pPr>
            <w:bookmarkStart w:id="74" w:name="_Toc515875688"/>
            <w:r w:rsidRPr="00E641FF">
              <w:rPr>
                <w:rFonts w:ascii="Arial" w:hAnsi="Arial" w:cs="Arial"/>
                <w:color w:val="auto"/>
                <w:sz w:val="22"/>
                <w:szCs w:val="22"/>
              </w:rPr>
              <w:t>Services Provided by Enterprise Security</w:t>
            </w:r>
            <w:bookmarkEnd w:id="74"/>
          </w:p>
          <w:p w:rsidR="00382E50" w:rsidRPr="00E641FF" w:rsidRDefault="00382E50" w:rsidP="00E641FF">
            <w:pPr>
              <w:rPr>
                <w:rFonts w:ascii="Arial" w:hAnsi="Arial" w:cs="Arial"/>
                <w:szCs w:val="22"/>
              </w:rPr>
            </w:pPr>
          </w:p>
          <w:p w:rsidR="00382E50" w:rsidRPr="00E641FF" w:rsidRDefault="00382E50" w:rsidP="00E641FF">
            <w:pPr>
              <w:rPr>
                <w:rFonts w:ascii="Arial" w:hAnsi="Arial" w:cs="Arial"/>
                <w:szCs w:val="22"/>
              </w:rPr>
            </w:pPr>
            <w:r w:rsidRPr="00E641FF">
              <w:rPr>
                <w:rFonts w:ascii="Arial" w:hAnsi="Arial" w:cs="Arial"/>
                <w:szCs w:val="22"/>
              </w:rPr>
              <w:t xml:space="preserve">Below is a list of the services provided by the </w:t>
            </w:r>
            <w:r w:rsidRPr="00E641FF">
              <w:rPr>
                <w:rFonts w:ascii="Arial" w:hAnsi="Arial" w:cs="Arial"/>
                <w:szCs w:val="22"/>
              </w:rPr>
              <w:lastRenderedPageBreak/>
              <w:t>Enterprise Security department:</w:t>
            </w:r>
          </w:p>
          <w:p w:rsidR="00382E50" w:rsidRPr="00E641FF" w:rsidRDefault="00382E50" w:rsidP="00461CCC">
            <w:pPr>
              <w:pStyle w:val="ListParagraph"/>
              <w:numPr>
                <w:ilvl w:val="0"/>
                <w:numId w:val="58"/>
              </w:numPr>
              <w:spacing w:after="0" w:line="360" w:lineRule="auto"/>
              <w:ind w:left="262" w:hanging="229"/>
              <w:jc w:val="both"/>
              <w:rPr>
                <w:rFonts w:ascii="Arial" w:hAnsi="Arial" w:cs="Arial"/>
              </w:rPr>
            </w:pPr>
            <w:r w:rsidRPr="00E641FF">
              <w:rPr>
                <w:rFonts w:ascii="Arial" w:hAnsi="Arial" w:cs="Arial"/>
              </w:rPr>
              <w:t>Development of security framework including policies and procedures for protection of ACSA assets, information and employees</w:t>
            </w:r>
          </w:p>
          <w:p w:rsidR="00382E50" w:rsidRPr="00E641FF" w:rsidRDefault="00382E50" w:rsidP="00461CCC">
            <w:pPr>
              <w:pStyle w:val="ListParagraph"/>
              <w:numPr>
                <w:ilvl w:val="0"/>
                <w:numId w:val="58"/>
              </w:numPr>
              <w:spacing w:after="0" w:line="360" w:lineRule="auto"/>
              <w:ind w:left="262" w:hanging="229"/>
              <w:jc w:val="both"/>
              <w:rPr>
                <w:rFonts w:ascii="Arial" w:hAnsi="Arial" w:cs="Arial"/>
              </w:rPr>
            </w:pPr>
            <w:r w:rsidRPr="00E641FF">
              <w:rPr>
                <w:rFonts w:ascii="Arial" w:hAnsi="Arial" w:cs="Arial"/>
              </w:rPr>
              <w:t>Providing a secure working environment with regards to physical, information, cyber security and vetting of employees</w:t>
            </w:r>
          </w:p>
          <w:p w:rsidR="00382E50" w:rsidRPr="00E641FF" w:rsidRDefault="00382E50" w:rsidP="00461CCC">
            <w:pPr>
              <w:pStyle w:val="ListParagraph"/>
              <w:numPr>
                <w:ilvl w:val="0"/>
                <w:numId w:val="58"/>
              </w:numPr>
              <w:spacing w:after="0" w:line="360" w:lineRule="auto"/>
              <w:ind w:left="262" w:hanging="229"/>
              <w:jc w:val="both"/>
              <w:rPr>
                <w:rFonts w:ascii="Arial" w:hAnsi="Arial" w:cs="Arial"/>
              </w:rPr>
            </w:pPr>
            <w:r w:rsidRPr="00E641FF">
              <w:rPr>
                <w:rFonts w:ascii="Arial" w:hAnsi="Arial" w:cs="Arial"/>
              </w:rPr>
              <w:t>Airport services:</w:t>
            </w:r>
          </w:p>
          <w:p w:rsidR="00D56C11" w:rsidRPr="00E641FF" w:rsidRDefault="00382E50" w:rsidP="00E641FF">
            <w:pPr>
              <w:contextualSpacing w:val="0"/>
              <w:rPr>
                <w:rFonts w:ascii="Arial" w:hAnsi="Arial" w:cs="Arial"/>
                <w:szCs w:val="22"/>
              </w:rPr>
            </w:pPr>
            <w:r w:rsidRPr="00E641FF">
              <w:rPr>
                <w:rFonts w:ascii="Arial" w:hAnsi="Arial" w:cs="Arial"/>
                <w:szCs w:val="22"/>
              </w:rPr>
              <w:t>Implementing security policies and procedures for protection of ACSA assets, information and employees (vetting, physical, information and cyber security)</w:t>
            </w:r>
          </w:p>
          <w:p w:rsidR="00382E50" w:rsidRPr="00E641FF" w:rsidRDefault="00382E50" w:rsidP="00E641FF">
            <w:pPr>
              <w:rPr>
                <w:rFonts w:ascii="Arial" w:hAnsi="Arial" w:cs="Arial"/>
                <w:szCs w:val="22"/>
              </w:rPr>
            </w:pPr>
            <w:r w:rsidRPr="00E641FF">
              <w:rPr>
                <w:rFonts w:ascii="Arial" w:hAnsi="Arial" w:cs="Arial"/>
                <w:szCs w:val="22"/>
              </w:rPr>
              <w:t>The below diagram depicts the Enterprise Security department organogram:</w:t>
            </w:r>
          </w:p>
          <w:p w:rsidR="00382E50" w:rsidRPr="00E641FF" w:rsidRDefault="00382E50" w:rsidP="00E641FF">
            <w:pPr>
              <w:ind w:left="360"/>
              <w:rPr>
                <w:rFonts w:ascii="Arial" w:hAnsi="Arial" w:cs="Arial"/>
                <w:szCs w:val="22"/>
              </w:rPr>
            </w:pPr>
            <w:r w:rsidRPr="00E641FF">
              <w:rPr>
                <w:rFonts w:ascii="Arial" w:hAnsi="Arial" w:cs="Arial"/>
                <w:noProof/>
                <w:szCs w:val="22"/>
              </w:rPr>
              <w:lastRenderedPageBreak/>
              <w:drawing>
                <wp:inline distT="0" distB="0" distL="0" distR="0" wp14:anchorId="27E95FAE" wp14:editId="3F086303">
                  <wp:extent cx="1080000" cy="45768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1233"/>
                          <a:stretch/>
                        </pic:blipFill>
                        <pic:spPr bwMode="auto">
                          <a:xfrm>
                            <a:off x="0" y="0"/>
                            <a:ext cx="1080000" cy="457687"/>
                          </a:xfrm>
                          <a:prstGeom prst="rect">
                            <a:avLst/>
                          </a:prstGeom>
                          <a:ln>
                            <a:noFill/>
                          </a:ln>
                          <a:extLst>
                            <a:ext uri="{53640926-AAD7-44D8-BBD7-CCE9431645EC}">
                              <a14:shadowObscured xmlns:a14="http://schemas.microsoft.com/office/drawing/2010/main"/>
                            </a:ext>
                          </a:extLst>
                        </pic:spPr>
                      </pic:pic>
                    </a:graphicData>
                  </a:graphic>
                </wp:inline>
              </w:drawing>
            </w:r>
          </w:p>
          <w:p w:rsidR="00382E50" w:rsidRPr="00E641FF" w:rsidRDefault="00382E50" w:rsidP="00E641F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FF0000"/>
                <w:szCs w:val="22"/>
                <w:lang w:val="en-ZA" w:eastAsia="en-ZA"/>
              </w:rPr>
            </w:pPr>
            <w:r w:rsidRPr="00E641F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E641FF" w:rsidRDefault="00D56C11" w:rsidP="00E641FF">
            <w:pPr>
              <w:spacing w:after="240"/>
              <w:contextualSpacing w:val="0"/>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E641FF" w:rsidRDefault="00D56C11" w:rsidP="00E641F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563C1"/>
                <w:szCs w:val="22"/>
                <w:u w:val="single"/>
                <w:lang w:val="en-ZA" w:eastAsia="en-ZA"/>
              </w:rPr>
            </w:pPr>
            <w:hyperlink r:id="rId86" w:history="1">
              <w:r w:rsidRPr="00E641FF">
                <w:rPr>
                  <w:rFonts w:ascii="Arial" w:hAnsi="Arial" w:cs="Arial"/>
                  <w:color w:val="0563C1"/>
                  <w:szCs w:val="22"/>
                  <w:u w:val="single"/>
                  <w:lang w:val="en-ZA" w:eastAsia="en-ZA"/>
                </w:rPr>
                <w:t>http://jnbproderweb/sites/PMDS/SitePages/Intro.aspx</w:t>
              </w:r>
            </w:hyperlink>
            <w:r w:rsidRPr="00E641FF">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E641FF" w:rsidRDefault="00D56C11" w:rsidP="00E641FF">
            <w:pPr>
              <w:spacing w:after="240"/>
              <w:contextualSpacing w:val="0"/>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E641FF" w:rsidRDefault="00D56C11" w:rsidP="00E641F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FF0000"/>
                <w:szCs w:val="22"/>
                <w:lang w:val="en-ZA" w:eastAsia="en-ZA"/>
              </w:rPr>
            </w:pPr>
            <w:r w:rsidRPr="00E641F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E641FF" w:rsidRDefault="00D56C11" w:rsidP="00E641FF">
            <w:pPr>
              <w:spacing w:after="240"/>
              <w:contextualSpacing w:val="0"/>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E641FF" w:rsidRDefault="00D56C11" w:rsidP="00E641F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FF0000"/>
                <w:szCs w:val="22"/>
                <w:lang w:val="en-ZA" w:eastAsia="en-ZA"/>
              </w:rPr>
            </w:pPr>
            <w:r w:rsidRPr="00E641F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E641FF" w:rsidRDefault="00D56C11" w:rsidP="00E641FF">
            <w:pPr>
              <w:contextualSpacing w:val="0"/>
              <w:rPr>
                <w:rFonts w:ascii="Arial" w:hAnsi="Arial" w:cs="Arial"/>
                <w:color w:val="000000"/>
                <w:szCs w:val="22"/>
                <w:lang w:val="en-ZA" w:eastAsia="en-ZA"/>
              </w:rPr>
            </w:pPr>
            <w:r w:rsidRPr="00E641FF">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D56C11" w:rsidRPr="00873BD3" w:rsidRDefault="005E00E2" w:rsidP="00D56C11">
            <w:pPr>
              <w:contextualSpacing w:val="0"/>
              <w:jc w:val="center"/>
              <w:rPr>
                <w:rFonts w:ascii="Arial" w:hAnsi="Arial" w:cs="Arial"/>
                <w:b/>
                <w:bCs/>
                <w:color w:val="000000"/>
                <w:szCs w:val="22"/>
                <w:lang w:val="en-ZA" w:eastAsia="en-ZA"/>
              </w:rPr>
            </w:pPr>
            <w:r w:rsidRPr="00873BD3">
              <w:rPr>
                <w:rFonts w:ascii="Arial" w:hAnsi="Arial" w:cs="Arial"/>
                <w:b/>
                <w:bCs/>
                <w:color w:val="000000"/>
                <w:szCs w:val="22"/>
                <w:lang w:val="en-ZA" w:eastAsia="en-ZA"/>
              </w:rPr>
              <w:t>SECURITY RISK MANAGEMENT</w:t>
            </w:r>
          </w:p>
          <w:p w:rsidR="005E00E2" w:rsidRPr="00873BD3" w:rsidRDefault="005E00E2" w:rsidP="00D56C11">
            <w:pPr>
              <w:contextualSpacing w:val="0"/>
              <w:jc w:val="center"/>
              <w:rPr>
                <w:rFonts w:ascii="Arial" w:hAnsi="Arial" w:cs="Arial"/>
                <w:b/>
                <w:bCs/>
                <w:color w:val="000000"/>
                <w:szCs w:val="22"/>
                <w:lang w:val="en-ZA" w:eastAsia="en-ZA"/>
              </w:rPr>
            </w:pPr>
          </w:p>
          <w:p w:rsidR="005E00E2" w:rsidRPr="00873BD3" w:rsidRDefault="005E00E2" w:rsidP="005E00E2">
            <w:pPr>
              <w:pStyle w:val="Heading1"/>
              <w:numPr>
                <w:ilvl w:val="0"/>
                <w:numId w:val="0"/>
              </w:numPr>
              <w:tabs>
                <w:tab w:val="left" w:pos="851"/>
              </w:tabs>
              <w:spacing w:before="360"/>
              <w:rPr>
                <w:rFonts w:ascii="Arial" w:hAnsi="Arial" w:cs="Arial"/>
                <w:color w:val="auto"/>
                <w:sz w:val="22"/>
                <w:szCs w:val="22"/>
              </w:rPr>
            </w:pPr>
            <w:bookmarkStart w:id="75" w:name="_Toc515875691"/>
            <w:r w:rsidRPr="00873BD3">
              <w:rPr>
                <w:rFonts w:ascii="Arial" w:hAnsi="Arial" w:cs="Arial"/>
                <w:color w:val="auto"/>
                <w:sz w:val="22"/>
                <w:szCs w:val="22"/>
              </w:rPr>
              <w:t>Purpose</w:t>
            </w:r>
            <w:bookmarkEnd w:id="75"/>
          </w:p>
          <w:p w:rsidR="005E00E2" w:rsidRPr="00873BD3" w:rsidRDefault="005E00E2" w:rsidP="005E00E2">
            <w:pPr>
              <w:jc w:val="left"/>
              <w:rPr>
                <w:rFonts w:ascii="Arial" w:hAnsi="Arial" w:cs="Arial"/>
                <w:szCs w:val="22"/>
              </w:rPr>
            </w:pPr>
          </w:p>
          <w:p w:rsidR="005E00E2" w:rsidRPr="00873BD3" w:rsidRDefault="005E00E2" w:rsidP="005E00E2">
            <w:pPr>
              <w:spacing w:line="360" w:lineRule="auto"/>
              <w:jc w:val="left"/>
              <w:rPr>
                <w:rFonts w:ascii="Arial" w:hAnsi="Arial" w:cs="Arial"/>
                <w:szCs w:val="22"/>
              </w:rPr>
            </w:pPr>
            <w:r w:rsidRPr="00873BD3">
              <w:rPr>
                <w:rFonts w:ascii="Arial" w:hAnsi="Arial" w:cs="Arial"/>
                <w:szCs w:val="22"/>
              </w:rPr>
              <w:t>The purpose of the security risk management process is to manage and effectively control risk appropriately within the company’s overall risk appetite. To manage security risk exposures with the objective of preventing a loss event from occurring or minimising the effect should such an event occur.</w:t>
            </w:r>
          </w:p>
          <w:p w:rsidR="005E00E2" w:rsidRPr="00873BD3" w:rsidRDefault="005E00E2" w:rsidP="005E00E2">
            <w:pPr>
              <w:spacing w:line="360" w:lineRule="auto"/>
              <w:jc w:val="left"/>
              <w:rPr>
                <w:rFonts w:ascii="Arial" w:hAnsi="Arial" w:cs="Arial"/>
                <w:szCs w:val="22"/>
              </w:rPr>
            </w:pPr>
            <w:r w:rsidRPr="00873BD3">
              <w:rPr>
                <w:rFonts w:ascii="Arial" w:hAnsi="Arial" w:cs="Arial"/>
                <w:szCs w:val="22"/>
              </w:rPr>
              <w:lastRenderedPageBreak/>
              <w:t>Risk management principles acknowledge that while risk generally cannot be eliminated, enhancing security measures linked to known or potential threats by identifying strategic opportunities can reduce uncertainty.</w:t>
            </w:r>
          </w:p>
          <w:p w:rsidR="00E920B6" w:rsidRPr="00873BD3" w:rsidRDefault="00E920B6" w:rsidP="005E00E2">
            <w:pPr>
              <w:spacing w:line="360" w:lineRule="auto"/>
              <w:jc w:val="left"/>
              <w:rPr>
                <w:rFonts w:ascii="Arial" w:hAnsi="Arial" w:cs="Arial"/>
                <w:szCs w:val="22"/>
              </w:rPr>
            </w:pPr>
          </w:p>
          <w:p w:rsidR="00E920B6" w:rsidRPr="00873BD3" w:rsidRDefault="00E920B6" w:rsidP="00E920B6">
            <w:pPr>
              <w:pStyle w:val="Heading1"/>
              <w:numPr>
                <w:ilvl w:val="0"/>
                <w:numId w:val="0"/>
              </w:numPr>
              <w:tabs>
                <w:tab w:val="left" w:pos="851"/>
              </w:tabs>
              <w:spacing w:before="360"/>
              <w:rPr>
                <w:rFonts w:ascii="Arial" w:hAnsi="Arial" w:cs="Arial"/>
                <w:color w:val="auto"/>
                <w:sz w:val="22"/>
                <w:szCs w:val="22"/>
              </w:rPr>
            </w:pPr>
            <w:bookmarkStart w:id="76" w:name="_Toc515875692"/>
            <w:r w:rsidRPr="00873BD3">
              <w:rPr>
                <w:rFonts w:ascii="Arial" w:hAnsi="Arial" w:cs="Arial"/>
                <w:color w:val="auto"/>
                <w:sz w:val="22"/>
                <w:szCs w:val="22"/>
              </w:rPr>
              <w:t>Services Provided by Security Risk Management</w:t>
            </w:r>
            <w:bookmarkEnd w:id="76"/>
          </w:p>
          <w:p w:rsidR="00E920B6" w:rsidRPr="00873BD3" w:rsidRDefault="00E920B6" w:rsidP="00E920B6">
            <w:pPr>
              <w:rPr>
                <w:rFonts w:ascii="Arial" w:hAnsi="Arial" w:cs="Arial"/>
                <w:szCs w:val="22"/>
              </w:rPr>
            </w:pPr>
            <w:r w:rsidRPr="00873BD3">
              <w:rPr>
                <w:rFonts w:ascii="Arial" w:hAnsi="Arial" w:cs="Arial"/>
                <w:szCs w:val="22"/>
              </w:rPr>
              <w:t>Below is a list of the services provided by the Security Risk Management department:</w:t>
            </w:r>
          </w:p>
          <w:p w:rsidR="00E920B6" w:rsidRPr="00873BD3" w:rsidRDefault="00E920B6" w:rsidP="00461CCC">
            <w:pPr>
              <w:pStyle w:val="ListParagraph"/>
              <w:numPr>
                <w:ilvl w:val="0"/>
                <w:numId w:val="58"/>
              </w:numPr>
              <w:spacing w:after="0" w:line="360" w:lineRule="auto"/>
              <w:ind w:left="415" w:hanging="284"/>
              <w:jc w:val="both"/>
              <w:rPr>
                <w:rFonts w:ascii="Arial" w:hAnsi="Arial" w:cs="Arial"/>
              </w:rPr>
            </w:pPr>
            <w:r w:rsidRPr="00873BD3">
              <w:rPr>
                <w:rFonts w:ascii="Arial" w:hAnsi="Arial" w:cs="Arial"/>
              </w:rPr>
              <w:t xml:space="preserve">Ensure that frameworks and methodologies are implemented to increase the </w:t>
            </w:r>
            <w:r w:rsidRPr="00873BD3">
              <w:rPr>
                <w:rFonts w:ascii="Arial" w:hAnsi="Arial" w:cs="Arial"/>
              </w:rPr>
              <w:lastRenderedPageBreak/>
              <w:t>probability of anticipating unpredictable risk.</w:t>
            </w:r>
          </w:p>
          <w:p w:rsidR="00E920B6" w:rsidRPr="00873BD3" w:rsidRDefault="00E920B6" w:rsidP="00461CCC">
            <w:pPr>
              <w:pStyle w:val="ListParagraph"/>
              <w:numPr>
                <w:ilvl w:val="0"/>
                <w:numId w:val="58"/>
              </w:numPr>
              <w:spacing w:after="0" w:line="360" w:lineRule="auto"/>
              <w:ind w:left="415" w:hanging="284"/>
              <w:jc w:val="both"/>
              <w:rPr>
                <w:rFonts w:ascii="Arial" w:hAnsi="Arial" w:cs="Arial"/>
              </w:rPr>
            </w:pPr>
            <w:r w:rsidRPr="00873BD3">
              <w:rPr>
                <w:rFonts w:ascii="Arial" w:hAnsi="Arial" w:cs="Arial"/>
              </w:rPr>
              <w:t xml:space="preserve">The establishment of an integrated security risk management strategy </w:t>
            </w:r>
          </w:p>
          <w:p w:rsidR="00E920B6" w:rsidRPr="00873BD3" w:rsidRDefault="00E920B6" w:rsidP="00461CCC">
            <w:pPr>
              <w:pStyle w:val="ListParagraph"/>
              <w:numPr>
                <w:ilvl w:val="0"/>
                <w:numId w:val="58"/>
              </w:numPr>
              <w:spacing w:after="0" w:line="360" w:lineRule="auto"/>
              <w:ind w:left="415" w:hanging="284"/>
              <w:jc w:val="both"/>
              <w:rPr>
                <w:rFonts w:ascii="Arial" w:hAnsi="Arial" w:cs="Arial"/>
              </w:rPr>
            </w:pPr>
            <w:r w:rsidRPr="00873BD3">
              <w:rPr>
                <w:rFonts w:ascii="Arial" w:hAnsi="Arial" w:cs="Arial"/>
              </w:rPr>
              <w:t xml:space="preserve">Ensuring that monitoring of processes and outcomes of key risk indicators are undertaken  </w:t>
            </w:r>
          </w:p>
          <w:p w:rsidR="00E920B6" w:rsidRPr="00873BD3" w:rsidRDefault="00E920B6" w:rsidP="00461CCC">
            <w:pPr>
              <w:pStyle w:val="ListParagraph"/>
              <w:numPr>
                <w:ilvl w:val="0"/>
                <w:numId w:val="58"/>
              </w:numPr>
              <w:spacing w:after="0" w:line="360" w:lineRule="auto"/>
              <w:ind w:left="415" w:hanging="284"/>
              <w:jc w:val="both"/>
              <w:rPr>
                <w:rFonts w:ascii="Arial" w:hAnsi="Arial" w:cs="Arial"/>
              </w:rPr>
            </w:pPr>
            <w:r w:rsidRPr="00873BD3">
              <w:rPr>
                <w:rFonts w:ascii="Arial" w:hAnsi="Arial" w:cs="Arial"/>
              </w:rPr>
              <w:t xml:space="preserve">Monitoring compliance with applicable legislation </w:t>
            </w:r>
          </w:p>
          <w:p w:rsidR="00E920B6" w:rsidRPr="00873BD3" w:rsidRDefault="00E920B6" w:rsidP="00461CCC">
            <w:pPr>
              <w:pStyle w:val="ListParagraph"/>
              <w:numPr>
                <w:ilvl w:val="0"/>
                <w:numId w:val="58"/>
              </w:numPr>
              <w:spacing w:after="0" w:line="360" w:lineRule="auto"/>
              <w:ind w:left="415" w:hanging="284"/>
              <w:jc w:val="both"/>
              <w:rPr>
                <w:rFonts w:ascii="Arial" w:hAnsi="Arial" w:cs="Arial"/>
              </w:rPr>
            </w:pPr>
            <w:r w:rsidRPr="00873BD3">
              <w:rPr>
                <w:rFonts w:ascii="Arial" w:hAnsi="Arial" w:cs="Arial"/>
              </w:rPr>
              <w:t>Ensure that risk assessments are performed on a continuous basis</w:t>
            </w:r>
          </w:p>
          <w:p w:rsidR="00E920B6" w:rsidRPr="00873BD3" w:rsidRDefault="00E920B6" w:rsidP="00E920B6">
            <w:pPr>
              <w:pStyle w:val="Heading1"/>
              <w:numPr>
                <w:ilvl w:val="0"/>
                <w:numId w:val="0"/>
              </w:numPr>
              <w:tabs>
                <w:tab w:val="left" w:pos="851"/>
              </w:tabs>
              <w:spacing w:before="360"/>
              <w:rPr>
                <w:rFonts w:ascii="Arial" w:hAnsi="Arial" w:cs="Arial"/>
                <w:color w:val="auto"/>
                <w:sz w:val="22"/>
                <w:szCs w:val="22"/>
              </w:rPr>
            </w:pPr>
            <w:bookmarkStart w:id="77" w:name="_Toc515875693"/>
            <w:r w:rsidRPr="00873BD3">
              <w:rPr>
                <w:rFonts w:ascii="Arial" w:hAnsi="Arial" w:cs="Arial"/>
                <w:color w:val="auto"/>
                <w:sz w:val="22"/>
                <w:szCs w:val="22"/>
              </w:rPr>
              <w:lastRenderedPageBreak/>
              <w:t>Organogram</w:t>
            </w:r>
            <w:bookmarkEnd w:id="77"/>
          </w:p>
          <w:p w:rsidR="00E920B6" w:rsidRPr="00873BD3" w:rsidRDefault="00E920B6" w:rsidP="00E920B6">
            <w:pPr>
              <w:rPr>
                <w:rFonts w:ascii="Arial" w:hAnsi="Arial" w:cs="Arial"/>
                <w:szCs w:val="22"/>
              </w:rPr>
            </w:pPr>
          </w:p>
          <w:p w:rsidR="00E920B6" w:rsidRPr="00873BD3" w:rsidRDefault="00E920B6" w:rsidP="00E920B6">
            <w:pPr>
              <w:rPr>
                <w:rFonts w:ascii="Arial" w:hAnsi="Arial" w:cs="Arial"/>
                <w:szCs w:val="22"/>
              </w:rPr>
            </w:pPr>
            <w:r w:rsidRPr="00873BD3">
              <w:rPr>
                <w:rFonts w:ascii="Arial" w:hAnsi="Arial" w:cs="Arial"/>
                <w:szCs w:val="22"/>
              </w:rPr>
              <w:t>The below diagram depicts the Security Risk Management department organogram:</w:t>
            </w:r>
          </w:p>
          <w:p w:rsidR="00E920B6" w:rsidRPr="00873BD3" w:rsidRDefault="00E920B6" w:rsidP="00E920B6">
            <w:pPr>
              <w:rPr>
                <w:rFonts w:ascii="Arial" w:hAnsi="Arial" w:cs="Arial"/>
                <w:szCs w:val="22"/>
              </w:rPr>
            </w:pPr>
          </w:p>
          <w:p w:rsidR="005E00E2" w:rsidRPr="00873BD3" w:rsidRDefault="00E920B6" w:rsidP="00E920B6">
            <w:pPr>
              <w:rPr>
                <w:rFonts w:ascii="Arial" w:hAnsi="Arial" w:cs="Arial"/>
                <w:szCs w:val="22"/>
              </w:rPr>
            </w:pPr>
            <w:r w:rsidRPr="00873BD3">
              <w:rPr>
                <w:rFonts w:ascii="Arial" w:hAnsi="Arial" w:cs="Arial"/>
                <w:noProof/>
                <w:szCs w:val="22"/>
              </w:rPr>
              <w:drawing>
                <wp:inline distT="0" distB="0" distL="0" distR="0" wp14:anchorId="53F084A9" wp14:editId="4D1E18C4">
                  <wp:extent cx="1080000" cy="504698"/>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9500"/>
                          <a:stretch/>
                        </pic:blipFill>
                        <pic:spPr bwMode="auto">
                          <a:xfrm>
                            <a:off x="0" y="0"/>
                            <a:ext cx="1080000" cy="504698"/>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jc w:val="left"/>
              <w:rPr>
                <w:rFonts w:ascii="Arial" w:hAnsi="Arial" w:cs="Arial"/>
                <w:color w:val="0563C1"/>
                <w:szCs w:val="22"/>
                <w:u w:val="single"/>
                <w:lang w:val="en-ZA" w:eastAsia="en-ZA"/>
              </w:rPr>
            </w:pPr>
            <w:hyperlink r:id="rId8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E920B6" w:rsidP="002039C4">
            <w:pPr>
              <w:contextualSpacing w:val="0"/>
              <w:rPr>
                <w:rFonts w:ascii="Arial" w:hAnsi="Arial" w:cs="Arial"/>
                <w:b/>
                <w:bCs/>
                <w:color w:val="000000"/>
                <w:szCs w:val="22"/>
                <w:lang w:val="en-ZA" w:eastAsia="en-ZA"/>
              </w:rPr>
            </w:pPr>
            <w:r w:rsidRPr="00873BD3">
              <w:rPr>
                <w:rFonts w:ascii="Arial" w:hAnsi="Arial" w:cs="Arial"/>
                <w:b/>
                <w:bCs/>
                <w:color w:val="000000"/>
                <w:szCs w:val="22"/>
                <w:lang w:val="en-ZA" w:eastAsia="en-ZA"/>
              </w:rPr>
              <w:t>AIRPORT SECURITY</w:t>
            </w:r>
          </w:p>
          <w:p w:rsidR="00E920B6" w:rsidRPr="00873BD3" w:rsidRDefault="00E920B6" w:rsidP="002039C4">
            <w:pPr>
              <w:contextualSpacing w:val="0"/>
              <w:rPr>
                <w:rFonts w:ascii="Arial" w:hAnsi="Arial" w:cs="Arial"/>
                <w:bCs/>
                <w:color w:val="000000"/>
                <w:szCs w:val="22"/>
                <w:lang w:val="en-ZA" w:eastAsia="en-ZA"/>
              </w:rPr>
            </w:pPr>
          </w:p>
          <w:p w:rsidR="00E920B6" w:rsidRPr="00873BD3" w:rsidRDefault="00E920B6" w:rsidP="00E920B6">
            <w:pPr>
              <w:pStyle w:val="Heading1"/>
              <w:numPr>
                <w:ilvl w:val="0"/>
                <w:numId w:val="0"/>
              </w:numPr>
              <w:tabs>
                <w:tab w:val="left" w:pos="851"/>
              </w:tabs>
              <w:spacing w:before="360"/>
              <w:ind w:left="33"/>
              <w:rPr>
                <w:rFonts w:ascii="Arial" w:hAnsi="Arial" w:cs="Arial"/>
                <w:color w:val="auto"/>
                <w:sz w:val="22"/>
                <w:szCs w:val="22"/>
              </w:rPr>
            </w:pPr>
            <w:bookmarkStart w:id="78" w:name="_Toc515875695"/>
            <w:r w:rsidRPr="00873BD3">
              <w:rPr>
                <w:rFonts w:ascii="Arial" w:hAnsi="Arial" w:cs="Arial"/>
                <w:color w:val="auto"/>
                <w:sz w:val="22"/>
                <w:szCs w:val="22"/>
              </w:rPr>
              <w:t>Purpose</w:t>
            </w:r>
            <w:bookmarkEnd w:id="78"/>
          </w:p>
          <w:p w:rsidR="00E920B6" w:rsidRPr="00873BD3" w:rsidRDefault="00E920B6" w:rsidP="00E920B6">
            <w:pPr>
              <w:ind w:firstLine="720"/>
              <w:rPr>
                <w:rFonts w:ascii="Arial" w:hAnsi="Arial" w:cs="Arial"/>
                <w:szCs w:val="22"/>
              </w:rPr>
            </w:pPr>
          </w:p>
          <w:p w:rsidR="00E920B6" w:rsidRPr="00873BD3" w:rsidRDefault="00E920B6" w:rsidP="00E920B6">
            <w:pPr>
              <w:rPr>
                <w:rFonts w:ascii="Arial" w:hAnsi="Arial" w:cs="Arial"/>
                <w:szCs w:val="22"/>
              </w:rPr>
            </w:pPr>
            <w:r w:rsidRPr="00873BD3">
              <w:rPr>
                <w:rFonts w:ascii="Arial" w:hAnsi="Arial" w:cs="Arial"/>
                <w:szCs w:val="22"/>
              </w:rPr>
              <w:t>To develop and implement airport security plan to prevent unlawful interference with airport operations and facilitate the security and safety of all airport users.</w:t>
            </w:r>
          </w:p>
          <w:p w:rsidR="00E920B6" w:rsidRPr="00873BD3" w:rsidRDefault="00E920B6" w:rsidP="00E920B6">
            <w:pPr>
              <w:pStyle w:val="Heading1"/>
              <w:numPr>
                <w:ilvl w:val="0"/>
                <w:numId w:val="0"/>
              </w:numPr>
              <w:tabs>
                <w:tab w:val="left" w:pos="851"/>
              </w:tabs>
              <w:spacing w:before="360"/>
              <w:ind w:left="33"/>
              <w:rPr>
                <w:rFonts w:ascii="Arial" w:hAnsi="Arial" w:cs="Arial"/>
                <w:color w:val="auto"/>
                <w:sz w:val="22"/>
                <w:szCs w:val="22"/>
              </w:rPr>
            </w:pPr>
            <w:bookmarkStart w:id="79" w:name="_Toc515875696"/>
            <w:r w:rsidRPr="00873BD3">
              <w:rPr>
                <w:rFonts w:ascii="Arial" w:hAnsi="Arial" w:cs="Arial"/>
                <w:color w:val="auto"/>
                <w:sz w:val="22"/>
                <w:szCs w:val="22"/>
              </w:rPr>
              <w:t>Services Provided by Airport Security</w:t>
            </w:r>
            <w:bookmarkEnd w:id="79"/>
          </w:p>
          <w:p w:rsidR="00E920B6" w:rsidRPr="00873BD3" w:rsidRDefault="00E920B6" w:rsidP="00E920B6">
            <w:pPr>
              <w:rPr>
                <w:rFonts w:ascii="Arial" w:hAnsi="Arial" w:cs="Arial"/>
                <w:szCs w:val="22"/>
              </w:rPr>
            </w:pPr>
          </w:p>
          <w:p w:rsidR="00E920B6" w:rsidRPr="00873BD3" w:rsidRDefault="00E920B6" w:rsidP="00E920B6">
            <w:pPr>
              <w:rPr>
                <w:rFonts w:ascii="Arial" w:hAnsi="Arial" w:cs="Arial"/>
                <w:szCs w:val="22"/>
              </w:rPr>
            </w:pPr>
            <w:r w:rsidRPr="00873BD3">
              <w:rPr>
                <w:rFonts w:ascii="Arial" w:hAnsi="Arial" w:cs="Arial"/>
                <w:szCs w:val="22"/>
              </w:rPr>
              <w:t xml:space="preserve">Below is a list of the services provided by the </w:t>
            </w:r>
            <w:bookmarkStart w:id="80" w:name="_Hlk514085583"/>
            <w:r w:rsidRPr="00873BD3">
              <w:rPr>
                <w:rFonts w:ascii="Arial" w:hAnsi="Arial" w:cs="Arial"/>
                <w:szCs w:val="22"/>
              </w:rPr>
              <w:t xml:space="preserve">Airport Security </w:t>
            </w:r>
            <w:bookmarkEnd w:id="80"/>
            <w:r w:rsidRPr="00873BD3">
              <w:rPr>
                <w:rFonts w:ascii="Arial" w:hAnsi="Arial" w:cs="Arial"/>
                <w:szCs w:val="22"/>
              </w:rPr>
              <w:t>department:</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lastRenderedPageBreak/>
              <w:t>Develop and implement Airport Security Strategic Plan</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Develop and implement ASP</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Provide security advice to airport management</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Implementation of the Security Master Plan</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Effective management of security contracts</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Safe Passenger Experience</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Facilitation of baggage and cargo</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Oversight of General Aviation</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Develop and implement a public safety / security plan</w:t>
            </w:r>
          </w:p>
          <w:p w:rsidR="00E920B6" w:rsidRPr="00873BD3" w:rsidRDefault="00E920B6" w:rsidP="00461CCC">
            <w:pPr>
              <w:pStyle w:val="ListParagraph"/>
              <w:numPr>
                <w:ilvl w:val="0"/>
                <w:numId w:val="58"/>
              </w:numPr>
              <w:spacing w:after="0" w:line="320" w:lineRule="exact"/>
              <w:ind w:left="229"/>
              <w:jc w:val="both"/>
              <w:rPr>
                <w:rFonts w:ascii="Arial" w:hAnsi="Arial" w:cs="Arial"/>
              </w:rPr>
            </w:pPr>
            <w:r w:rsidRPr="00873BD3">
              <w:rPr>
                <w:rFonts w:ascii="Arial" w:hAnsi="Arial" w:cs="Arial"/>
              </w:rPr>
              <w:t>Ensure all public areas and vulnerable installations are safe and secure</w:t>
            </w:r>
          </w:p>
          <w:p w:rsidR="00E920B6" w:rsidRPr="00873BD3" w:rsidRDefault="00E920B6" w:rsidP="00E920B6">
            <w:pPr>
              <w:pStyle w:val="Heading1"/>
              <w:numPr>
                <w:ilvl w:val="0"/>
                <w:numId w:val="0"/>
              </w:numPr>
              <w:tabs>
                <w:tab w:val="left" w:pos="851"/>
              </w:tabs>
              <w:spacing w:before="360"/>
              <w:rPr>
                <w:rFonts w:ascii="Arial" w:hAnsi="Arial" w:cs="Arial"/>
                <w:color w:val="auto"/>
                <w:sz w:val="22"/>
                <w:szCs w:val="22"/>
              </w:rPr>
            </w:pPr>
            <w:bookmarkStart w:id="81" w:name="_Toc515875697"/>
            <w:r w:rsidRPr="00873BD3">
              <w:rPr>
                <w:rFonts w:ascii="Arial" w:hAnsi="Arial" w:cs="Arial"/>
                <w:color w:val="auto"/>
                <w:sz w:val="22"/>
                <w:szCs w:val="22"/>
              </w:rPr>
              <w:t>Organogram</w:t>
            </w:r>
            <w:bookmarkEnd w:id="81"/>
          </w:p>
          <w:p w:rsidR="00E920B6" w:rsidRPr="00873BD3" w:rsidRDefault="00E920B6" w:rsidP="00E920B6">
            <w:pPr>
              <w:rPr>
                <w:rFonts w:ascii="Arial" w:hAnsi="Arial" w:cs="Arial"/>
                <w:szCs w:val="22"/>
              </w:rPr>
            </w:pPr>
          </w:p>
          <w:p w:rsidR="00E920B6" w:rsidRPr="00873BD3" w:rsidRDefault="00E920B6" w:rsidP="00E920B6">
            <w:pPr>
              <w:rPr>
                <w:rFonts w:ascii="Arial" w:hAnsi="Arial" w:cs="Arial"/>
                <w:szCs w:val="22"/>
              </w:rPr>
            </w:pPr>
            <w:r w:rsidRPr="00873BD3">
              <w:rPr>
                <w:rFonts w:ascii="Arial" w:hAnsi="Arial" w:cs="Arial"/>
                <w:szCs w:val="22"/>
              </w:rPr>
              <w:lastRenderedPageBreak/>
              <w:t>The below diagram depicts the Airport Security department organogram:</w:t>
            </w:r>
          </w:p>
          <w:p w:rsidR="00E920B6" w:rsidRPr="00873BD3" w:rsidRDefault="00E920B6" w:rsidP="00E920B6">
            <w:pPr>
              <w:rPr>
                <w:rFonts w:ascii="Arial" w:hAnsi="Arial" w:cs="Arial"/>
                <w:szCs w:val="22"/>
              </w:rPr>
            </w:pPr>
            <w:r w:rsidRPr="00873BD3">
              <w:rPr>
                <w:rFonts w:ascii="Arial" w:hAnsi="Arial" w:cs="Arial"/>
                <w:noProof/>
                <w:szCs w:val="22"/>
              </w:rPr>
              <w:drawing>
                <wp:inline distT="0" distB="0" distL="0" distR="0" wp14:anchorId="1A461770" wp14:editId="0DFDF13E">
                  <wp:extent cx="1080000" cy="48137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600"/>
                          <a:stretch/>
                        </pic:blipFill>
                        <pic:spPr bwMode="auto">
                          <a:xfrm>
                            <a:off x="0" y="0"/>
                            <a:ext cx="1080000" cy="481375"/>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jc w:val="left"/>
              <w:rPr>
                <w:rFonts w:ascii="Arial" w:hAnsi="Arial" w:cs="Arial"/>
                <w:color w:val="0563C1"/>
                <w:szCs w:val="22"/>
                <w:u w:val="single"/>
                <w:lang w:val="en-ZA" w:eastAsia="en-ZA"/>
              </w:rPr>
            </w:pPr>
            <w:hyperlink r:id="rId90"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D56C11" w:rsidP="00D56C11">
            <w:pPr>
              <w:spacing w:after="240"/>
              <w:contextualSpacing w:val="0"/>
              <w:jc w:val="center"/>
              <w:rPr>
                <w:rFonts w:ascii="Arial" w:hAnsi="Arial" w:cs="Arial"/>
                <w:b/>
                <w:bCs/>
                <w:color w:val="000000"/>
                <w:szCs w:val="22"/>
                <w:lang w:val="en-ZA" w:eastAsia="en-ZA"/>
              </w:rPr>
            </w:pPr>
          </w:p>
        </w:tc>
        <w:tc>
          <w:tcPr>
            <w:tcW w:w="2693"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bottom"/>
          </w:tcPr>
          <w:p w:rsidR="00D56C11" w:rsidRPr="00873BD3" w:rsidRDefault="00D56C11" w:rsidP="00D56C1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56C11" w:rsidRPr="00873BD3" w:rsidRDefault="00D56C11" w:rsidP="00D56C1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8F7619" w:rsidRPr="00873BD3" w:rsidRDefault="00E641FF" w:rsidP="00E641FF">
            <w:pPr>
              <w:spacing w:after="240"/>
              <w:contextualSpacing w:val="0"/>
              <w:rPr>
                <w:rFonts w:ascii="Arial" w:hAnsi="Arial" w:cs="Arial"/>
                <w:b/>
                <w:bCs/>
                <w:szCs w:val="22"/>
                <w:lang w:val="en-ZA" w:eastAsia="en-ZA"/>
              </w:rPr>
            </w:pPr>
            <w:r w:rsidRPr="00873BD3">
              <w:rPr>
                <w:rFonts w:ascii="Arial" w:hAnsi="Arial" w:cs="Arial"/>
                <w:b/>
                <w:bCs/>
                <w:szCs w:val="22"/>
                <w:lang w:val="en-ZA" w:eastAsia="en-ZA"/>
              </w:rPr>
              <w:lastRenderedPageBreak/>
              <w:t>Business Development</w:t>
            </w:r>
          </w:p>
          <w:p w:rsidR="008F7619" w:rsidRPr="00873BD3" w:rsidRDefault="008F7619" w:rsidP="00E641FF">
            <w:pPr>
              <w:spacing w:after="240"/>
              <w:contextualSpacing w:val="0"/>
              <w:rPr>
                <w:rFonts w:ascii="Arial" w:hAnsi="Arial" w:cs="Arial"/>
                <w:b/>
                <w:bCs/>
                <w:szCs w:val="22"/>
                <w:lang w:val="en-ZA" w:eastAsia="en-ZA"/>
              </w:rPr>
            </w:pPr>
          </w:p>
          <w:p w:rsidR="00C8466E" w:rsidRPr="00873BD3" w:rsidRDefault="00C8466E" w:rsidP="00E641FF">
            <w:pPr>
              <w:pStyle w:val="Heading1"/>
              <w:numPr>
                <w:ilvl w:val="0"/>
                <w:numId w:val="0"/>
              </w:numPr>
              <w:tabs>
                <w:tab w:val="left" w:pos="851"/>
              </w:tabs>
              <w:spacing w:before="360"/>
              <w:jc w:val="both"/>
              <w:rPr>
                <w:rFonts w:ascii="Arial" w:hAnsi="Arial" w:cs="Arial"/>
                <w:color w:val="auto"/>
                <w:sz w:val="22"/>
                <w:szCs w:val="22"/>
              </w:rPr>
            </w:pPr>
            <w:bookmarkStart w:id="82" w:name="_Toc515605744"/>
            <w:r w:rsidRPr="00873BD3">
              <w:rPr>
                <w:rFonts w:ascii="Arial" w:hAnsi="Arial" w:cs="Arial"/>
                <w:color w:val="auto"/>
                <w:sz w:val="22"/>
                <w:szCs w:val="22"/>
              </w:rPr>
              <w:t>Divisional Overview (including Division Strategy; Mission and Vision)</w:t>
            </w:r>
            <w:bookmarkEnd w:id="82"/>
          </w:p>
          <w:p w:rsidR="00C8466E" w:rsidRPr="00873BD3" w:rsidRDefault="00C8466E" w:rsidP="00E641FF">
            <w:pPr>
              <w:rPr>
                <w:rFonts w:ascii="Arial" w:hAnsi="Arial" w:cs="Arial"/>
                <w:szCs w:val="22"/>
              </w:rPr>
            </w:pPr>
          </w:p>
          <w:p w:rsidR="00C8466E" w:rsidRPr="00873BD3" w:rsidRDefault="00C8466E" w:rsidP="00E641FF">
            <w:pPr>
              <w:spacing w:line="360" w:lineRule="auto"/>
              <w:rPr>
                <w:rFonts w:ascii="Arial" w:hAnsi="Arial" w:cs="Arial"/>
                <w:szCs w:val="22"/>
              </w:rPr>
            </w:pPr>
            <w:r w:rsidRPr="00873BD3">
              <w:rPr>
                <w:rFonts w:ascii="Arial" w:hAnsi="Arial" w:cs="Arial"/>
                <w:szCs w:val="22"/>
              </w:rPr>
              <w:t xml:space="preserve">In 2014, Airports Company South Africa (ACSA) embarked on a business restructuring process that resulted in new strategic focus areas being defined. One of the outcomes of this process was the formation of a Business Development (BD) Department which was given the mandate previously </w:t>
            </w:r>
            <w:r w:rsidRPr="00873BD3">
              <w:rPr>
                <w:rFonts w:ascii="Arial" w:hAnsi="Arial" w:cs="Arial"/>
                <w:szCs w:val="22"/>
              </w:rPr>
              <w:lastRenderedPageBreak/>
              <w:t>assigned to the Airport Management Solutions (AMS) department, amongst others. BD has the responsibility of monetising ACSA intellectual property by growing the footprint through provision of training, consultancy, management services and investments in airport concessions. It is also responsible for development of passengers and cargo traffic across all ACSA managed airports to enhance connectivity and grow the number of departing seats.</w:t>
            </w:r>
          </w:p>
          <w:p w:rsidR="00C8466E" w:rsidRPr="00873BD3" w:rsidRDefault="00C8466E" w:rsidP="00E641FF">
            <w:pPr>
              <w:pStyle w:val="Heading1"/>
              <w:numPr>
                <w:ilvl w:val="0"/>
                <w:numId w:val="0"/>
              </w:numPr>
              <w:tabs>
                <w:tab w:val="left" w:pos="851"/>
              </w:tabs>
              <w:spacing w:before="360"/>
              <w:jc w:val="both"/>
              <w:rPr>
                <w:rFonts w:ascii="Arial" w:hAnsi="Arial" w:cs="Arial"/>
                <w:color w:val="auto"/>
                <w:sz w:val="22"/>
                <w:szCs w:val="22"/>
              </w:rPr>
            </w:pPr>
            <w:bookmarkStart w:id="83" w:name="_Toc515605745"/>
            <w:r w:rsidRPr="00873BD3">
              <w:rPr>
                <w:rFonts w:ascii="Arial" w:hAnsi="Arial" w:cs="Arial"/>
                <w:color w:val="auto"/>
                <w:sz w:val="22"/>
                <w:szCs w:val="22"/>
              </w:rPr>
              <w:t>Objectives of BD</w:t>
            </w:r>
            <w:bookmarkEnd w:id="83"/>
          </w:p>
          <w:p w:rsidR="00C8466E" w:rsidRPr="00873BD3" w:rsidRDefault="00C8466E" w:rsidP="00E641FF">
            <w:pPr>
              <w:rPr>
                <w:rFonts w:ascii="Arial" w:hAnsi="Arial" w:cs="Arial"/>
                <w:szCs w:val="22"/>
              </w:rPr>
            </w:pPr>
          </w:p>
          <w:p w:rsidR="00C8466E" w:rsidRPr="00873BD3" w:rsidRDefault="00C8466E" w:rsidP="00E641FF">
            <w:pPr>
              <w:spacing w:line="360" w:lineRule="auto"/>
              <w:rPr>
                <w:rFonts w:ascii="Arial" w:hAnsi="Arial" w:cs="Arial"/>
                <w:szCs w:val="22"/>
              </w:rPr>
            </w:pPr>
            <w:r w:rsidRPr="00873BD3">
              <w:rPr>
                <w:rFonts w:ascii="Arial" w:hAnsi="Arial" w:cs="Arial"/>
                <w:szCs w:val="22"/>
              </w:rPr>
              <w:t xml:space="preserve">The strategic objectives of the BD Division support the KPI Framework from the ACSA </w:t>
            </w:r>
            <w:r w:rsidRPr="00873BD3">
              <w:rPr>
                <w:rFonts w:ascii="Arial" w:hAnsi="Arial" w:cs="Arial"/>
                <w:szCs w:val="22"/>
              </w:rPr>
              <w:lastRenderedPageBreak/>
              <w:t>Strategy 2025. Particular emphasis is placed on meeting the following objectives:</w:t>
            </w:r>
          </w:p>
          <w:p w:rsidR="00C8466E" w:rsidRPr="00873BD3" w:rsidRDefault="00C8466E" w:rsidP="00461CCC">
            <w:pPr>
              <w:pStyle w:val="ListParagraph"/>
              <w:numPr>
                <w:ilvl w:val="0"/>
                <w:numId w:val="58"/>
              </w:numPr>
              <w:spacing w:after="0" w:line="320" w:lineRule="exact"/>
              <w:jc w:val="both"/>
              <w:rPr>
                <w:rFonts w:ascii="Arial" w:hAnsi="Arial" w:cs="Arial"/>
              </w:rPr>
            </w:pPr>
            <w:r w:rsidRPr="00873BD3">
              <w:rPr>
                <w:rFonts w:ascii="Arial" w:hAnsi="Arial" w:cs="Arial"/>
                <w:b/>
                <w:bCs/>
                <w:color w:val="000000"/>
              </w:rPr>
              <w:t>Create value for our shareholders</w:t>
            </w:r>
            <w:r w:rsidRPr="00873BD3">
              <w:rPr>
                <w:rFonts w:ascii="Arial" w:hAnsi="Arial" w:cs="Arial"/>
              </w:rPr>
              <w:t>; by carrying out net positive return</w:t>
            </w:r>
            <w:r w:rsidRPr="00873BD3" w:rsidDel="002A7A45">
              <w:rPr>
                <w:rFonts w:ascii="Arial" w:hAnsi="Arial" w:cs="Arial"/>
              </w:rPr>
              <w:t xml:space="preserve"> </w:t>
            </w:r>
            <w:r w:rsidRPr="00873BD3">
              <w:rPr>
                <w:rFonts w:ascii="Arial" w:hAnsi="Arial" w:cs="Arial"/>
              </w:rPr>
              <w:t>consultancy, training services, and participating in investments with high return on equity.</w:t>
            </w:r>
          </w:p>
          <w:p w:rsidR="00C8466E" w:rsidRPr="00873BD3" w:rsidRDefault="00C8466E" w:rsidP="00461CCC">
            <w:pPr>
              <w:pStyle w:val="ListParagraph"/>
              <w:numPr>
                <w:ilvl w:val="0"/>
                <w:numId w:val="58"/>
              </w:numPr>
              <w:spacing w:after="0" w:line="320" w:lineRule="exact"/>
              <w:jc w:val="both"/>
              <w:rPr>
                <w:rFonts w:ascii="Arial" w:hAnsi="Arial" w:cs="Arial"/>
              </w:rPr>
            </w:pPr>
            <w:r w:rsidRPr="00873BD3">
              <w:rPr>
                <w:rFonts w:ascii="Arial" w:hAnsi="Arial" w:cs="Arial"/>
                <w:b/>
                <w:bCs/>
                <w:color w:val="000000"/>
              </w:rPr>
              <w:t>Contribute to increased traffic through the airports we operate</w:t>
            </w:r>
            <w:r w:rsidRPr="00873BD3">
              <w:rPr>
                <w:rFonts w:ascii="Arial" w:hAnsi="Arial" w:cs="Arial"/>
              </w:rPr>
              <w:t>; by pro-actively developing passenger and cargo traffic at the network of ACSA airports, as well as other airports in South Africa.</w:t>
            </w:r>
          </w:p>
          <w:p w:rsidR="00C8466E" w:rsidRPr="00873BD3" w:rsidRDefault="00C8466E" w:rsidP="00461CCC">
            <w:pPr>
              <w:pStyle w:val="ListParagraph"/>
              <w:numPr>
                <w:ilvl w:val="0"/>
                <w:numId w:val="58"/>
              </w:numPr>
              <w:spacing w:after="0" w:line="320" w:lineRule="exact"/>
              <w:jc w:val="both"/>
              <w:rPr>
                <w:rFonts w:ascii="Arial" w:hAnsi="Arial" w:cs="Arial"/>
              </w:rPr>
            </w:pPr>
            <w:r w:rsidRPr="00873BD3">
              <w:rPr>
                <w:rFonts w:ascii="Arial" w:hAnsi="Arial" w:cs="Arial"/>
                <w:b/>
                <w:bCs/>
                <w:color w:val="000000"/>
              </w:rPr>
              <w:t>Diversify our business portfolio</w:t>
            </w:r>
            <w:r w:rsidRPr="00873BD3">
              <w:rPr>
                <w:rFonts w:ascii="Arial" w:hAnsi="Arial" w:cs="Arial"/>
              </w:rPr>
              <w:t xml:space="preserve">; by increasing income from non-core activities, such as consulting, training </w:t>
            </w:r>
            <w:r w:rsidRPr="00873BD3">
              <w:rPr>
                <w:rFonts w:ascii="Arial" w:hAnsi="Arial" w:cs="Arial"/>
              </w:rPr>
              <w:lastRenderedPageBreak/>
              <w:t>services and investments, and increasing the share of non-aeronautical revenues.</w:t>
            </w:r>
          </w:p>
          <w:p w:rsidR="00C8466E" w:rsidRPr="00873BD3" w:rsidRDefault="00C8466E" w:rsidP="00461CCC">
            <w:pPr>
              <w:pStyle w:val="ListParagraph"/>
              <w:numPr>
                <w:ilvl w:val="0"/>
                <w:numId w:val="58"/>
              </w:numPr>
              <w:spacing w:after="0" w:line="320" w:lineRule="exact"/>
              <w:jc w:val="both"/>
              <w:rPr>
                <w:rFonts w:ascii="Arial" w:hAnsi="Arial" w:cs="Arial"/>
              </w:rPr>
            </w:pPr>
            <w:r w:rsidRPr="00873BD3">
              <w:rPr>
                <w:rFonts w:ascii="Arial" w:hAnsi="Arial" w:cs="Arial"/>
                <w:b/>
                <w:bCs/>
                <w:color w:val="000000"/>
              </w:rPr>
              <w:t>Provide equitable access to safe airports in all SA regions to allow more people to fly</w:t>
            </w:r>
            <w:r w:rsidRPr="00873BD3">
              <w:rPr>
                <w:rFonts w:ascii="Arial" w:hAnsi="Arial" w:cs="Arial"/>
              </w:rPr>
              <w:t>; by supporting non-ACSA airports in South Africa.</w:t>
            </w:r>
          </w:p>
          <w:p w:rsidR="00C8466E" w:rsidRPr="00873BD3" w:rsidRDefault="00C8466E" w:rsidP="00461CCC">
            <w:pPr>
              <w:pStyle w:val="Default"/>
              <w:numPr>
                <w:ilvl w:val="0"/>
                <w:numId w:val="58"/>
              </w:numPr>
              <w:jc w:val="both"/>
              <w:rPr>
                <w:sz w:val="22"/>
                <w:szCs w:val="22"/>
              </w:rPr>
            </w:pPr>
            <w:r w:rsidRPr="00873BD3">
              <w:rPr>
                <w:b/>
                <w:bCs/>
                <w:sz w:val="22"/>
                <w:szCs w:val="22"/>
              </w:rPr>
              <w:t>Improve connectivity to the regions we serve</w:t>
            </w:r>
            <w:r w:rsidRPr="00873BD3">
              <w:rPr>
                <w:sz w:val="22"/>
                <w:szCs w:val="22"/>
              </w:rPr>
              <w:t>; by increasing air traffic at all the airports in the ACSA network.</w:t>
            </w:r>
          </w:p>
          <w:p w:rsidR="00C8466E" w:rsidRPr="00873BD3" w:rsidRDefault="00C8466E" w:rsidP="00E641FF">
            <w:pPr>
              <w:pStyle w:val="Default"/>
              <w:jc w:val="both"/>
              <w:rPr>
                <w:sz w:val="22"/>
                <w:szCs w:val="22"/>
              </w:rPr>
            </w:pPr>
          </w:p>
          <w:p w:rsidR="00C8466E" w:rsidRPr="00873BD3" w:rsidRDefault="00C8466E" w:rsidP="00E641FF">
            <w:pPr>
              <w:pStyle w:val="Default"/>
              <w:jc w:val="both"/>
              <w:rPr>
                <w:sz w:val="22"/>
                <w:szCs w:val="22"/>
              </w:rPr>
            </w:pPr>
            <w:r w:rsidRPr="00873BD3">
              <w:rPr>
                <w:sz w:val="22"/>
                <w:szCs w:val="22"/>
              </w:rPr>
              <w:t>Business Development Strategy Document</w:t>
            </w:r>
          </w:p>
          <w:p w:rsidR="00C8466E" w:rsidRPr="00873BD3" w:rsidRDefault="00C8466E" w:rsidP="00E641FF">
            <w:pPr>
              <w:pStyle w:val="Default"/>
              <w:jc w:val="both"/>
              <w:rPr>
                <w:sz w:val="22"/>
                <w:szCs w:val="22"/>
              </w:rPr>
            </w:pPr>
          </w:p>
          <w:p w:rsidR="00C8466E" w:rsidRPr="00873BD3" w:rsidRDefault="00C8466E" w:rsidP="00E641FF">
            <w:pPr>
              <w:pStyle w:val="Default"/>
              <w:jc w:val="both"/>
              <w:rPr>
                <w:sz w:val="22"/>
                <w:szCs w:val="22"/>
              </w:rPr>
            </w:pPr>
            <w:r w:rsidRPr="00873BD3">
              <w:rPr>
                <w:sz w:val="22"/>
                <w:szCs w:val="22"/>
              </w:rPr>
              <w:object w:dxaOrig="1533" w:dyaOrig="990">
                <v:shape id="_x0000_i1676" type="#_x0000_t75" style="width:76.5pt;height:49.5pt" o:ole="">
                  <v:imagedata r:id="rId91" o:title=""/>
                </v:shape>
                <o:OLEObject Type="Embed" ProgID="AcroExch.Document.DC" ShapeID="_x0000_i1676" DrawAspect="Icon" ObjectID="_1608593746" r:id="rId92"/>
              </w:object>
            </w:r>
          </w:p>
          <w:p w:rsidR="00C8466E" w:rsidRPr="00873BD3" w:rsidRDefault="00C8466E" w:rsidP="00E641FF">
            <w:pPr>
              <w:rPr>
                <w:rFonts w:ascii="Arial" w:hAnsi="Arial" w:cs="Arial"/>
                <w:szCs w:val="22"/>
              </w:rPr>
            </w:pPr>
          </w:p>
          <w:p w:rsidR="00C8466E" w:rsidRPr="00873BD3" w:rsidRDefault="00C8466E" w:rsidP="00E641FF">
            <w:pPr>
              <w:rPr>
                <w:rFonts w:ascii="Arial" w:hAnsi="Arial" w:cs="Arial"/>
                <w:szCs w:val="22"/>
              </w:rPr>
            </w:pPr>
          </w:p>
          <w:p w:rsidR="00C8466E" w:rsidRPr="00873BD3" w:rsidRDefault="00C8466E" w:rsidP="00E641FF">
            <w:pPr>
              <w:spacing w:after="240"/>
              <w:contextualSpacing w:val="0"/>
              <w:rPr>
                <w:rFonts w:ascii="Arial" w:hAnsi="Arial" w:cs="Arial"/>
                <w:bCs/>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2B418E" w:rsidRPr="00873BD3" w:rsidRDefault="00E641FF" w:rsidP="00E641FF">
            <w:pPr>
              <w:pStyle w:val="Heading1"/>
              <w:numPr>
                <w:ilvl w:val="0"/>
                <w:numId w:val="0"/>
              </w:numPr>
              <w:tabs>
                <w:tab w:val="left" w:pos="851"/>
              </w:tabs>
              <w:spacing w:before="360"/>
              <w:jc w:val="both"/>
              <w:rPr>
                <w:rFonts w:ascii="Arial" w:hAnsi="Arial" w:cs="Arial"/>
                <w:color w:val="000000" w:themeColor="text1"/>
                <w:sz w:val="22"/>
                <w:szCs w:val="22"/>
              </w:rPr>
            </w:pPr>
            <w:r w:rsidRPr="00873BD3">
              <w:rPr>
                <w:rFonts w:ascii="Arial" w:hAnsi="Arial" w:cs="Arial"/>
                <w:color w:val="000000" w:themeColor="text1"/>
                <w:sz w:val="22"/>
                <w:szCs w:val="22"/>
              </w:rPr>
              <w:lastRenderedPageBreak/>
              <w:t xml:space="preserve">Market Research </w:t>
            </w:r>
            <w:r>
              <w:rPr>
                <w:rFonts w:ascii="Arial" w:hAnsi="Arial" w:cs="Arial"/>
                <w:color w:val="000000" w:themeColor="text1"/>
                <w:sz w:val="22"/>
                <w:szCs w:val="22"/>
              </w:rPr>
              <w:t>a</w:t>
            </w:r>
            <w:r w:rsidRPr="00873BD3">
              <w:rPr>
                <w:rFonts w:ascii="Arial" w:hAnsi="Arial" w:cs="Arial"/>
                <w:color w:val="000000" w:themeColor="text1"/>
                <w:sz w:val="22"/>
                <w:szCs w:val="22"/>
              </w:rPr>
              <w:t>nd Analysis</w:t>
            </w:r>
          </w:p>
          <w:p w:rsidR="002B418E" w:rsidRPr="00873BD3" w:rsidRDefault="002B418E" w:rsidP="00E641FF">
            <w:pPr>
              <w:rPr>
                <w:rFonts w:ascii="Arial" w:hAnsi="Arial" w:cs="Arial"/>
                <w:b/>
                <w:szCs w:val="22"/>
              </w:rPr>
            </w:pPr>
            <w:r w:rsidRPr="00873BD3">
              <w:rPr>
                <w:rFonts w:ascii="Arial" w:hAnsi="Arial" w:cs="Arial"/>
                <w:b/>
                <w:szCs w:val="22"/>
              </w:rPr>
              <w:t>Purpose</w:t>
            </w:r>
          </w:p>
          <w:p w:rsidR="002B418E" w:rsidRPr="00873BD3" w:rsidRDefault="002B418E" w:rsidP="00E641FF">
            <w:pPr>
              <w:rPr>
                <w:rFonts w:ascii="Arial" w:hAnsi="Arial" w:cs="Arial"/>
                <w:color w:val="000000" w:themeColor="text1"/>
                <w:szCs w:val="22"/>
              </w:rPr>
            </w:pPr>
          </w:p>
          <w:p w:rsidR="002B418E" w:rsidRPr="00873BD3" w:rsidRDefault="002B418E" w:rsidP="00E641FF">
            <w:pPr>
              <w:spacing w:line="360" w:lineRule="auto"/>
              <w:rPr>
                <w:rFonts w:ascii="Arial" w:hAnsi="Arial" w:cs="Arial"/>
                <w:color w:val="000000" w:themeColor="text1"/>
                <w:szCs w:val="22"/>
              </w:rPr>
            </w:pPr>
            <w:r w:rsidRPr="00873BD3">
              <w:rPr>
                <w:rFonts w:ascii="Arial" w:hAnsi="Arial" w:cs="Arial"/>
                <w:color w:val="000000" w:themeColor="text1"/>
                <w:szCs w:val="22"/>
              </w:rPr>
              <w:t xml:space="preserve">Assess the business environment for BD related activities to determine their respective viability, and to also provide an analysis of the business environment for the traditional operations of ACSA to enable appropriate proactive management in pursue of enhancing shareholder value. Evaluate and </w:t>
            </w:r>
            <w:r w:rsidRPr="00873BD3">
              <w:rPr>
                <w:rFonts w:ascii="Arial" w:hAnsi="Arial" w:cs="Arial"/>
                <w:color w:val="000000" w:themeColor="text1"/>
                <w:szCs w:val="22"/>
              </w:rPr>
              <w:lastRenderedPageBreak/>
              <w:t>influence applicable regulation and bilateral agreements to enable air service development and connectivity enhancements.</w:t>
            </w:r>
          </w:p>
          <w:p w:rsidR="002B418E" w:rsidRPr="00873BD3" w:rsidRDefault="002B418E" w:rsidP="00E641FF">
            <w:pPr>
              <w:pStyle w:val="Heading1"/>
              <w:numPr>
                <w:ilvl w:val="0"/>
                <w:numId w:val="0"/>
              </w:numPr>
              <w:tabs>
                <w:tab w:val="left" w:pos="851"/>
              </w:tabs>
              <w:spacing w:before="360"/>
              <w:jc w:val="both"/>
              <w:rPr>
                <w:rFonts w:ascii="Arial" w:hAnsi="Arial" w:cs="Arial"/>
                <w:color w:val="000000" w:themeColor="text1"/>
                <w:sz w:val="22"/>
                <w:szCs w:val="22"/>
              </w:rPr>
            </w:pPr>
            <w:bookmarkStart w:id="84" w:name="_Toc515605750"/>
            <w:r w:rsidRPr="00873BD3">
              <w:rPr>
                <w:rFonts w:ascii="Arial" w:hAnsi="Arial" w:cs="Arial"/>
                <w:color w:val="000000" w:themeColor="text1"/>
                <w:sz w:val="22"/>
                <w:szCs w:val="22"/>
              </w:rPr>
              <w:t>Services Provided by Market Research and Analysis</w:t>
            </w:r>
            <w:bookmarkEnd w:id="84"/>
          </w:p>
          <w:p w:rsidR="002B418E" w:rsidRPr="00873BD3" w:rsidRDefault="002B418E" w:rsidP="00E641FF">
            <w:pPr>
              <w:rPr>
                <w:rFonts w:ascii="Arial" w:hAnsi="Arial" w:cs="Arial"/>
                <w:szCs w:val="22"/>
              </w:rPr>
            </w:pPr>
            <w:r w:rsidRPr="00873BD3">
              <w:rPr>
                <w:rFonts w:ascii="Arial" w:hAnsi="Arial" w:cs="Arial"/>
                <w:szCs w:val="22"/>
              </w:rPr>
              <w:t>Below is a list of the services provided by the Market Research and Analysis department:</w:t>
            </w:r>
          </w:p>
          <w:p w:rsidR="002B418E" w:rsidRPr="00873BD3" w:rsidRDefault="002B418E" w:rsidP="00461CCC">
            <w:pPr>
              <w:pStyle w:val="ListParagraph"/>
              <w:numPr>
                <w:ilvl w:val="0"/>
                <w:numId w:val="58"/>
              </w:numPr>
              <w:spacing w:after="0" w:line="320" w:lineRule="exact"/>
              <w:ind w:left="273" w:hanging="284"/>
              <w:jc w:val="both"/>
              <w:rPr>
                <w:rFonts w:ascii="Arial" w:hAnsi="Arial" w:cs="Arial"/>
              </w:rPr>
            </w:pPr>
            <w:r w:rsidRPr="00873BD3">
              <w:rPr>
                <w:rFonts w:ascii="Arial" w:hAnsi="Arial" w:cs="Arial"/>
              </w:rPr>
              <w:t>Provision of fundamentally backed traffic forecast to form a basis of both long-term infrastructure planning short term operational planning.</w:t>
            </w:r>
          </w:p>
          <w:p w:rsidR="002B418E" w:rsidRPr="00873BD3" w:rsidRDefault="002B418E" w:rsidP="00461CCC">
            <w:pPr>
              <w:pStyle w:val="ListParagraph"/>
              <w:numPr>
                <w:ilvl w:val="0"/>
                <w:numId w:val="58"/>
              </w:numPr>
              <w:spacing w:after="0" w:line="320" w:lineRule="exact"/>
              <w:ind w:left="273" w:hanging="284"/>
              <w:jc w:val="both"/>
              <w:rPr>
                <w:rFonts w:ascii="Arial" w:hAnsi="Arial" w:cs="Arial"/>
              </w:rPr>
            </w:pPr>
            <w:r w:rsidRPr="00873BD3">
              <w:rPr>
                <w:rFonts w:ascii="Arial" w:hAnsi="Arial" w:cs="Arial"/>
              </w:rPr>
              <w:t>Passenger profiling for the purpose of enhanced commercial performance</w:t>
            </w:r>
          </w:p>
          <w:p w:rsidR="002B418E" w:rsidRPr="00873BD3" w:rsidRDefault="002B418E" w:rsidP="00461CCC">
            <w:pPr>
              <w:pStyle w:val="ListParagraph"/>
              <w:numPr>
                <w:ilvl w:val="0"/>
                <w:numId w:val="58"/>
              </w:numPr>
              <w:spacing w:after="0" w:line="320" w:lineRule="exact"/>
              <w:ind w:left="273" w:hanging="284"/>
              <w:jc w:val="both"/>
              <w:rPr>
                <w:rFonts w:ascii="Arial" w:hAnsi="Arial" w:cs="Arial"/>
              </w:rPr>
            </w:pPr>
            <w:r w:rsidRPr="00873BD3">
              <w:rPr>
                <w:rFonts w:ascii="Arial" w:hAnsi="Arial" w:cs="Arial"/>
              </w:rPr>
              <w:t xml:space="preserve">Assessment of the viability of </w:t>
            </w:r>
            <w:r w:rsidRPr="00873BD3">
              <w:rPr>
                <w:rFonts w:ascii="Arial" w:hAnsi="Arial" w:cs="Arial"/>
              </w:rPr>
              <w:lastRenderedPageBreak/>
              <w:t>opportunities being pursued by ODI</w:t>
            </w:r>
          </w:p>
          <w:p w:rsidR="002B418E" w:rsidRPr="00873BD3" w:rsidRDefault="002B418E" w:rsidP="00461CCC">
            <w:pPr>
              <w:pStyle w:val="ListParagraph"/>
              <w:numPr>
                <w:ilvl w:val="0"/>
                <w:numId w:val="58"/>
              </w:numPr>
              <w:spacing w:after="0" w:line="320" w:lineRule="exact"/>
              <w:ind w:left="273" w:hanging="284"/>
              <w:jc w:val="both"/>
              <w:rPr>
                <w:rFonts w:ascii="Arial" w:hAnsi="Arial" w:cs="Arial"/>
              </w:rPr>
            </w:pPr>
            <w:r w:rsidRPr="00873BD3">
              <w:rPr>
                <w:rFonts w:ascii="Arial" w:hAnsi="Arial" w:cs="Arial"/>
              </w:rPr>
              <w:t>Provide fundamentals backing traffic development initiatives to determine the sustainability of a route being pursued</w:t>
            </w:r>
          </w:p>
          <w:p w:rsidR="002B418E" w:rsidRPr="00873BD3" w:rsidRDefault="002B418E" w:rsidP="00E641FF">
            <w:pPr>
              <w:pStyle w:val="Heading1"/>
              <w:numPr>
                <w:ilvl w:val="0"/>
                <w:numId w:val="0"/>
              </w:numPr>
              <w:tabs>
                <w:tab w:val="left" w:pos="851"/>
              </w:tabs>
              <w:spacing w:before="360"/>
              <w:jc w:val="both"/>
              <w:rPr>
                <w:rFonts w:ascii="Arial" w:hAnsi="Arial" w:cs="Arial"/>
                <w:color w:val="000000" w:themeColor="text1"/>
                <w:sz w:val="22"/>
                <w:szCs w:val="22"/>
              </w:rPr>
            </w:pPr>
            <w:bookmarkStart w:id="85" w:name="_Toc515605751"/>
            <w:r w:rsidRPr="00873BD3">
              <w:rPr>
                <w:rFonts w:ascii="Arial" w:hAnsi="Arial" w:cs="Arial"/>
                <w:color w:val="000000" w:themeColor="text1"/>
                <w:sz w:val="22"/>
                <w:szCs w:val="22"/>
              </w:rPr>
              <w:t>Organogram</w:t>
            </w:r>
            <w:bookmarkEnd w:id="85"/>
          </w:p>
          <w:p w:rsidR="008F7619" w:rsidRPr="00873BD3" w:rsidRDefault="002B418E" w:rsidP="00E641FF">
            <w:pPr>
              <w:contextualSpacing w:val="0"/>
              <w:rPr>
                <w:rFonts w:ascii="Arial" w:hAnsi="Arial" w:cs="Arial"/>
                <w:szCs w:val="22"/>
              </w:rPr>
            </w:pPr>
            <w:r w:rsidRPr="00873BD3">
              <w:rPr>
                <w:rFonts w:ascii="Arial" w:hAnsi="Arial" w:cs="Arial"/>
                <w:szCs w:val="22"/>
              </w:rPr>
              <w:t>The below diagram depicts the Market Research and Analysis department’s organogram with the Group Manager as well as the direct reports</w:t>
            </w:r>
          </w:p>
          <w:p w:rsidR="002B418E" w:rsidRPr="00873BD3" w:rsidRDefault="002B418E" w:rsidP="00E641FF">
            <w:pPr>
              <w:contextualSpacing w:val="0"/>
              <w:rPr>
                <w:rFonts w:ascii="Arial" w:hAnsi="Arial" w:cs="Arial"/>
                <w:b/>
                <w:bCs/>
                <w:color w:val="000000"/>
                <w:szCs w:val="22"/>
                <w:lang w:eastAsia="en-ZA"/>
              </w:rPr>
            </w:pPr>
          </w:p>
          <w:p w:rsidR="002B418E" w:rsidRPr="00873BD3" w:rsidRDefault="002B418E" w:rsidP="00E641FF">
            <w:pPr>
              <w:contextualSpacing w:val="0"/>
              <w:rPr>
                <w:rFonts w:ascii="Arial" w:hAnsi="Arial" w:cs="Arial"/>
                <w:b/>
                <w:bCs/>
                <w:color w:val="000000"/>
                <w:szCs w:val="22"/>
                <w:lang w:eastAsia="en-ZA"/>
              </w:rPr>
            </w:pPr>
            <w:r w:rsidRPr="00873BD3">
              <w:rPr>
                <w:rFonts w:ascii="Arial" w:hAnsi="Arial" w:cs="Arial"/>
                <w:noProof/>
                <w:szCs w:val="22"/>
              </w:rPr>
              <w:drawing>
                <wp:inline distT="0" distB="0" distL="0" distR="0" wp14:anchorId="1E2118EA" wp14:editId="76C592E2">
                  <wp:extent cx="1080000" cy="58056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388"/>
                          <a:stretch/>
                        </pic:blipFill>
                        <pic:spPr bwMode="auto">
                          <a:xfrm>
                            <a:off x="0" y="0"/>
                            <a:ext cx="1080000" cy="580563"/>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F7619" w:rsidRPr="00873BD3" w:rsidRDefault="008F7619"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F7619" w:rsidRPr="00873BD3" w:rsidRDefault="008F7619"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jc w:val="left"/>
              <w:rPr>
                <w:rFonts w:ascii="Arial" w:hAnsi="Arial" w:cs="Arial"/>
                <w:color w:val="0563C1"/>
                <w:szCs w:val="22"/>
                <w:u w:val="single"/>
                <w:lang w:val="en-ZA" w:eastAsia="en-ZA"/>
              </w:rPr>
            </w:pPr>
            <w:hyperlink r:id="rId94"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F7619" w:rsidRPr="00873BD3" w:rsidRDefault="008F7619"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8F7619" w:rsidRPr="00873BD3" w:rsidRDefault="008F7619"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8F7619" w:rsidRPr="00873BD3" w:rsidRDefault="008F7619"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8F7619" w:rsidRPr="00873BD3" w:rsidRDefault="008F7619"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8F7619" w:rsidRPr="00873BD3" w:rsidRDefault="008F7619"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E12852" w:rsidRPr="00873BD3" w:rsidRDefault="00E12852" w:rsidP="00E12852">
            <w:pPr>
              <w:pStyle w:val="Heading1"/>
              <w:numPr>
                <w:ilvl w:val="0"/>
                <w:numId w:val="0"/>
              </w:numPr>
              <w:tabs>
                <w:tab w:val="left" w:pos="851"/>
              </w:tabs>
              <w:spacing w:before="360"/>
              <w:rPr>
                <w:rFonts w:ascii="Arial" w:hAnsi="Arial" w:cs="Arial"/>
                <w:color w:val="000000" w:themeColor="text1"/>
                <w:sz w:val="22"/>
                <w:szCs w:val="22"/>
              </w:rPr>
            </w:pPr>
            <w:bookmarkStart w:id="86" w:name="_Toc515605753"/>
            <w:bookmarkStart w:id="87" w:name="_Toc515605752"/>
            <w:r w:rsidRPr="00873BD3">
              <w:rPr>
                <w:rFonts w:ascii="Arial" w:hAnsi="Arial" w:cs="Arial"/>
                <w:color w:val="000000" w:themeColor="text1"/>
                <w:sz w:val="22"/>
                <w:szCs w:val="22"/>
              </w:rPr>
              <w:t>MARKETING</w:t>
            </w:r>
            <w:bookmarkEnd w:id="87"/>
          </w:p>
          <w:p w:rsidR="00E12852" w:rsidRPr="00873BD3" w:rsidRDefault="00E12852" w:rsidP="00E12852">
            <w:pPr>
              <w:pStyle w:val="Heading1"/>
              <w:numPr>
                <w:ilvl w:val="0"/>
                <w:numId w:val="0"/>
              </w:numPr>
              <w:tabs>
                <w:tab w:val="left" w:pos="851"/>
              </w:tabs>
              <w:spacing w:before="360"/>
              <w:jc w:val="both"/>
              <w:rPr>
                <w:rFonts w:ascii="Arial" w:hAnsi="Arial" w:cs="Arial"/>
                <w:color w:val="000000" w:themeColor="text1"/>
                <w:sz w:val="22"/>
                <w:szCs w:val="22"/>
              </w:rPr>
            </w:pPr>
          </w:p>
          <w:p w:rsidR="00E12852" w:rsidRPr="00873BD3" w:rsidRDefault="00E12852" w:rsidP="00E12852">
            <w:pPr>
              <w:pStyle w:val="Heading1"/>
              <w:numPr>
                <w:ilvl w:val="0"/>
                <w:numId w:val="0"/>
              </w:numPr>
              <w:tabs>
                <w:tab w:val="left" w:pos="851"/>
              </w:tabs>
              <w:spacing w:before="360"/>
              <w:jc w:val="both"/>
              <w:rPr>
                <w:rFonts w:ascii="Arial" w:hAnsi="Arial" w:cs="Arial"/>
                <w:color w:val="000000" w:themeColor="text1"/>
                <w:sz w:val="22"/>
                <w:szCs w:val="22"/>
              </w:rPr>
            </w:pPr>
            <w:r w:rsidRPr="00873BD3">
              <w:rPr>
                <w:rFonts w:ascii="Arial" w:hAnsi="Arial" w:cs="Arial"/>
                <w:color w:val="000000" w:themeColor="text1"/>
                <w:sz w:val="22"/>
                <w:szCs w:val="22"/>
              </w:rPr>
              <w:t>Purpose</w:t>
            </w:r>
            <w:bookmarkEnd w:id="86"/>
          </w:p>
          <w:p w:rsidR="00E12852" w:rsidRPr="00873BD3" w:rsidRDefault="00E12852" w:rsidP="00E12852">
            <w:pPr>
              <w:rPr>
                <w:rFonts w:ascii="Arial" w:hAnsi="Arial" w:cs="Arial"/>
                <w:color w:val="000000" w:themeColor="text1"/>
                <w:szCs w:val="22"/>
              </w:rPr>
            </w:pP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color w:val="000000" w:themeColor="text1"/>
                <w:szCs w:val="22"/>
              </w:rPr>
              <w:t xml:space="preserve">Implement and monitor marketing strategies and </w:t>
            </w:r>
            <w:r w:rsidRPr="00873BD3">
              <w:rPr>
                <w:rFonts w:ascii="Arial" w:hAnsi="Arial" w:cs="Arial"/>
                <w:color w:val="000000" w:themeColor="text1"/>
                <w:szCs w:val="22"/>
              </w:rPr>
              <w:lastRenderedPageBreak/>
              <w:t>plans to support Commercial and Business Development opportunities.</w:t>
            </w:r>
          </w:p>
          <w:p w:rsidR="00E12852" w:rsidRPr="00873BD3" w:rsidRDefault="00E12852" w:rsidP="00E12852">
            <w:pPr>
              <w:pStyle w:val="Heading1"/>
              <w:numPr>
                <w:ilvl w:val="0"/>
                <w:numId w:val="0"/>
              </w:numPr>
              <w:tabs>
                <w:tab w:val="left" w:pos="851"/>
              </w:tabs>
              <w:spacing w:before="360"/>
              <w:jc w:val="both"/>
              <w:rPr>
                <w:rFonts w:ascii="Arial" w:hAnsi="Arial" w:cs="Arial"/>
                <w:color w:val="000000" w:themeColor="text1"/>
                <w:sz w:val="22"/>
                <w:szCs w:val="22"/>
              </w:rPr>
            </w:pPr>
            <w:bookmarkStart w:id="88" w:name="_Toc515605754"/>
            <w:r w:rsidRPr="00873BD3">
              <w:rPr>
                <w:rFonts w:ascii="Arial" w:hAnsi="Arial" w:cs="Arial"/>
                <w:color w:val="000000" w:themeColor="text1"/>
                <w:sz w:val="22"/>
                <w:szCs w:val="22"/>
              </w:rPr>
              <w:t>Services Provided by Marketing</w:t>
            </w:r>
            <w:bookmarkEnd w:id="88"/>
          </w:p>
          <w:p w:rsidR="00E12852" w:rsidRPr="00873BD3" w:rsidRDefault="00E12852" w:rsidP="00E12852">
            <w:pPr>
              <w:pStyle w:val="ListParagraph"/>
              <w:ind w:left="0"/>
              <w:jc w:val="both"/>
              <w:rPr>
                <w:rFonts w:ascii="Arial" w:hAnsi="Arial" w:cs="Arial"/>
                <w:color w:val="000000" w:themeColor="text1"/>
              </w:rPr>
            </w:pPr>
          </w:p>
          <w:p w:rsidR="00E12852" w:rsidRPr="00873BD3" w:rsidRDefault="00E12852" w:rsidP="00E12852">
            <w:pPr>
              <w:rPr>
                <w:rFonts w:ascii="Arial" w:hAnsi="Arial" w:cs="Arial"/>
                <w:color w:val="000000" w:themeColor="text1"/>
                <w:szCs w:val="22"/>
              </w:rPr>
            </w:pPr>
            <w:r w:rsidRPr="00873BD3">
              <w:rPr>
                <w:rFonts w:ascii="Arial" w:hAnsi="Arial" w:cs="Arial"/>
                <w:color w:val="000000" w:themeColor="text1"/>
                <w:szCs w:val="22"/>
              </w:rPr>
              <w:t>Below is a list of the services provided by the Marketing department:</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To support and work closely with commercial department customers (i.e. tenants and concessionaires)</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Supporting the commercial department through marketing activities (i.e. awareness campaigns, promotions, customer experience)</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Increase commercial revenues</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Assisting airports with customer experience and ambiance</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lastRenderedPageBreak/>
              <w:t>Positioning the airports as world class</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To position ACSA as an airports management partner of choice</w:t>
            </w:r>
          </w:p>
          <w:p w:rsidR="00E12852" w:rsidRPr="00873BD3" w:rsidRDefault="00E12852" w:rsidP="00461CCC">
            <w:pPr>
              <w:pStyle w:val="ListParagraph"/>
              <w:numPr>
                <w:ilvl w:val="0"/>
                <w:numId w:val="58"/>
              </w:numPr>
              <w:spacing w:after="0" w:line="320" w:lineRule="exact"/>
              <w:ind w:left="-87" w:hanging="284"/>
              <w:jc w:val="both"/>
              <w:rPr>
                <w:rFonts w:ascii="Arial" w:hAnsi="Arial" w:cs="Arial"/>
                <w:color w:val="000000" w:themeColor="text1"/>
              </w:rPr>
            </w:pPr>
            <w:r w:rsidRPr="00873BD3">
              <w:rPr>
                <w:rFonts w:ascii="Arial" w:hAnsi="Arial" w:cs="Arial"/>
                <w:color w:val="000000" w:themeColor="text1"/>
              </w:rPr>
              <w:t>To promote and commercialise ACSA’s intellectual property i.e. training academy; engineering etc</w:t>
            </w:r>
          </w:p>
          <w:p w:rsidR="00E12852" w:rsidRPr="00873BD3" w:rsidRDefault="00E12852" w:rsidP="00E12852">
            <w:pPr>
              <w:pStyle w:val="Heading1"/>
              <w:numPr>
                <w:ilvl w:val="0"/>
                <w:numId w:val="0"/>
              </w:numPr>
              <w:tabs>
                <w:tab w:val="left" w:pos="851"/>
              </w:tabs>
              <w:spacing w:before="360"/>
              <w:jc w:val="both"/>
              <w:rPr>
                <w:rFonts w:ascii="Arial" w:hAnsi="Arial" w:cs="Arial"/>
                <w:color w:val="000000" w:themeColor="text1"/>
                <w:sz w:val="22"/>
                <w:szCs w:val="22"/>
              </w:rPr>
            </w:pPr>
            <w:bookmarkStart w:id="89" w:name="_Toc515605755"/>
            <w:r w:rsidRPr="00873BD3">
              <w:rPr>
                <w:rFonts w:ascii="Arial" w:hAnsi="Arial" w:cs="Arial"/>
                <w:color w:val="000000" w:themeColor="text1"/>
                <w:sz w:val="22"/>
                <w:szCs w:val="22"/>
              </w:rPr>
              <w:t>Organogram</w:t>
            </w:r>
            <w:bookmarkEnd w:id="89"/>
          </w:p>
          <w:p w:rsidR="00E12852" w:rsidRPr="00873BD3" w:rsidRDefault="00E12852" w:rsidP="00E12852">
            <w:pPr>
              <w:rPr>
                <w:rFonts w:ascii="Arial" w:hAnsi="Arial" w:cs="Arial"/>
                <w:color w:val="000000" w:themeColor="text1"/>
                <w:szCs w:val="22"/>
              </w:rPr>
            </w:pP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color w:val="000000" w:themeColor="text1"/>
                <w:szCs w:val="22"/>
              </w:rPr>
              <w:t>The below diagram depicts the Marketing department’s organogram with the Group Manager as well as the direct reports:</w:t>
            </w: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noProof/>
                <w:szCs w:val="22"/>
              </w:rPr>
              <w:drawing>
                <wp:inline distT="0" distB="0" distL="0" distR="0" wp14:anchorId="70719789" wp14:editId="50CF5137">
                  <wp:extent cx="1080000" cy="443652"/>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425"/>
                          <a:stretch/>
                        </pic:blipFill>
                        <pic:spPr bwMode="auto">
                          <a:xfrm>
                            <a:off x="0" y="0"/>
                            <a:ext cx="1080000" cy="443652"/>
                          </a:xfrm>
                          <a:prstGeom prst="rect">
                            <a:avLst/>
                          </a:prstGeom>
                          <a:ln>
                            <a:noFill/>
                          </a:ln>
                          <a:extLst>
                            <a:ext uri="{53640926-AAD7-44D8-BBD7-CCE9431645EC}">
                              <a14:shadowObscured xmlns:a14="http://schemas.microsoft.com/office/drawing/2010/main"/>
                            </a:ext>
                          </a:extLst>
                        </pic:spPr>
                      </pic:pic>
                    </a:graphicData>
                  </a:graphic>
                </wp:inline>
              </w:drawing>
            </w:r>
          </w:p>
          <w:p w:rsidR="00E12852" w:rsidRPr="00873BD3" w:rsidRDefault="00E12852" w:rsidP="00E12852">
            <w:pPr>
              <w:contextualSpacing w:val="0"/>
              <w:jc w:val="left"/>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563C1"/>
                <w:szCs w:val="22"/>
                <w:u w:val="single"/>
                <w:lang w:val="en-ZA" w:eastAsia="en-ZA"/>
              </w:rPr>
            </w:pPr>
            <w:hyperlink r:id="rId96"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E12852" w:rsidRPr="00E641FF" w:rsidRDefault="00E641FF" w:rsidP="00E12852">
            <w:pPr>
              <w:pStyle w:val="Heading1"/>
              <w:numPr>
                <w:ilvl w:val="0"/>
                <w:numId w:val="0"/>
              </w:numPr>
              <w:tabs>
                <w:tab w:val="left" w:pos="851"/>
              </w:tabs>
              <w:spacing w:before="360"/>
              <w:rPr>
                <w:rFonts w:ascii="Arial" w:hAnsi="Arial" w:cs="Arial"/>
                <w:color w:val="000000" w:themeColor="text1"/>
                <w:sz w:val="20"/>
                <w:szCs w:val="22"/>
              </w:rPr>
            </w:pPr>
            <w:bookmarkStart w:id="90" w:name="_Toc515605756"/>
            <w:r w:rsidRPr="00E641FF">
              <w:rPr>
                <w:rFonts w:ascii="Arial" w:hAnsi="Arial" w:cs="Arial"/>
                <w:color w:val="000000" w:themeColor="text1"/>
                <w:sz w:val="20"/>
                <w:szCs w:val="22"/>
              </w:rPr>
              <w:t>Traffic Development</w:t>
            </w:r>
            <w:bookmarkEnd w:id="90"/>
          </w:p>
          <w:p w:rsidR="00E12852" w:rsidRPr="00873BD3" w:rsidRDefault="00E12852" w:rsidP="00E12852">
            <w:pPr>
              <w:rPr>
                <w:rFonts w:ascii="Arial" w:hAnsi="Arial" w:cs="Arial"/>
                <w:szCs w:val="22"/>
              </w:rPr>
            </w:pPr>
          </w:p>
          <w:p w:rsidR="00E12852" w:rsidRPr="00873BD3" w:rsidRDefault="00E12852" w:rsidP="00E12852">
            <w:pPr>
              <w:pStyle w:val="Heading1"/>
              <w:numPr>
                <w:ilvl w:val="0"/>
                <w:numId w:val="0"/>
              </w:numPr>
              <w:tabs>
                <w:tab w:val="left" w:pos="851"/>
              </w:tabs>
              <w:spacing w:before="360"/>
              <w:rPr>
                <w:rFonts w:ascii="Arial" w:hAnsi="Arial" w:cs="Arial"/>
                <w:color w:val="000000" w:themeColor="text1"/>
                <w:sz w:val="22"/>
                <w:szCs w:val="22"/>
              </w:rPr>
            </w:pPr>
            <w:bookmarkStart w:id="91" w:name="_Toc515605757"/>
            <w:r w:rsidRPr="00873BD3">
              <w:rPr>
                <w:rFonts w:ascii="Arial" w:hAnsi="Arial" w:cs="Arial"/>
                <w:color w:val="000000" w:themeColor="text1"/>
                <w:sz w:val="22"/>
                <w:szCs w:val="22"/>
              </w:rPr>
              <w:t>Purpose</w:t>
            </w:r>
            <w:bookmarkEnd w:id="91"/>
          </w:p>
          <w:p w:rsidR="00E12852" w:rsidRPr="00873BD3" w:rsidRDefault="00E12852" w:rsidP="00E12852">
            <w:pPr>
              <w:spacing w:line="360" w:lineRule="auto"/>
              <w:jc w:val="left"/>
              <w:rPr>
                <w:rFonts w:ascii="Arial" w:hAnsi="Arial" w:cs="Arial"/>
                <w:color w:val="000000" w:themeColor="text1"/>
                <w:szCs w:val="22"/>
              </w:rPr>
            </w:pPr>
          </w:p>
          <w:p w:rsidR="00E12852" w:rsidRPr="00873BD3" w:rsidRDefault="00E12852" w:rsidP="00E12852">
            <w:pPr>
              <w:spacing w:line="360" w:lineRule="auto"/>
              <w:jc w:val="left"/>
              <w:rPr>
                <w:rFonts w:ascii="Arial" w:hAnsi="Arial" w:cs="Arial"/>
                <w:color w:val="000000" w:themeColor="text1"/>
                <w:szCs w:val="22"/>
              </w:rPr>
            </w:pPr>
            <w:r w:rsidRPr="00873BD3">
              <w:rPr>
                <w:rFonts w:ascii="Arial" w:hAnsi="Arial" w:cs="Arial"/>
                <w:color w:val="000000" w:themeColor="text1"/>
                <w:szCs w:val="22"/>
              </w:rPr>
              <w:t>To enhance air connectivity with global gateways, which enables seamless flow of trade and tourism with our region Southern Africa.</w:t>
            </w:r>
          </w:p>
          <w:p w:rsidR="00E12852" w:rsidRPr="00873BD3" w:rsidRDefault="00E12852"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92" w:name="_Toc515605758"/>
            <w:r w:rsidRPr="00873BD3">
              <w:rPr>
                <w:rFonts w:ascii="Arial" w:hAnsi="Arial" w:cs="Arial"/>
                <w:color w:val="000000" w:themeColor="text1"/>
                <w:sz w:val="22"/>
                <w:szCs w:val="22"/>
              </w:rPr>
              <w:t>Services Provided by Traffic Development</w:t>
            </w:r>
            <w:bookmarkEnd w:id="92"/>
          </w:p>
          <w:p w:rsidR="00E12852" w:rsidRPr="00873BD3" w:rsidRDefault="00E12852" w:rsidP="00E12852">
            <w:pPr>
              <w:rPr>
                <w:rFonts w:ascii="Arial" w:hAnsi="Arial" w:cs="Arial"/>
                <w:color w:val="000000" w:themeColor="text1"/>
                <w:szCs w:val="22"/>
              </w:rPr>
            </w:pPr>
          </w:p>
          <w:p w:rsidR="00E12852" w:rsidRPr="00873BD3" w:rsidRDefault="00E12852" w:rsidP="00E12852">
            <w:pPr>
              <w:rPr>
                <w:rFonts w:ascii="Arial" w:hAnsi="Arial" w:cs="Arial"/>
                <w:color w:val="000000" w:themeColor="text1"/>
                <w:szCs w:val="22"/>
              </w:rPr>
            </w:pPr>
            <w:r w:rsidRPr="00873BD3">
              <w:rPr>
                <w:rFonts w:ascii="Arial" w:hAnsi="Arial" w:cs="Arial"/>
                <w:color w:val="000000" w:themeColor="text1"/>
                <w:szCs w:val="22"/>
              </w:rPr>
              <w:t>Below is a list of the services provided by the Traffic Development department:</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Provide market analysis and route opportunity recommendations to potential/ current airlines</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lastRenderedPageBreak/>
              <w:t>Engage directly with airlines, Tourism Agencies, Local governments, economic development, NDOT (on Bilateral Affairs) on matters relating to traffic development with the aim to enhance air connectivity</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Coordination and handover of operators to KAM/ customer service once committed to operate</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Initiate and support key local governments initiatives such as route development project, aerotropolis, aviation competitive analysis and any other initiative relevant to traffic development</w:t>
            </w:r>
          </w:p>
          <w:p w:rsidR="00E12852" w:rsidRPr="00873BD3" w:rsidRDefault="00E12852" w:rsidP="00E12852">
            <w:pPr>
              <w:pStyle w:val="Heading1"/>
              <w:numPr>
                <w:ilvl w:val="0"/>
                <w:numId w:val="0"/>
              </w:numPr>
              <w:tabs>
                <w:tab w:val="left" w:pos="851"/>
              </w:tabs>
              <w:spacing w:before="360"/>
              <w:rPr>
                <w:rFonts w:ascii="Arial" w:hAnsi="Arial" w:cs="Arial"/>
                <w:color w:val="000000" w:themeColor="text1"/>
                <w:sz w:val="22"/>
                <w:szCs w:val="22"/>
              </w:rPr>
            </w:pPr>
            <w:bookmarkStart w:id="93" w:name="_Toc515605759"/>
            <w:r w:rsidRPr="00873BD3">
              <w:rPr>
                <w:rFonts w:ascii="Arial" w:hAnsi="Arial" w:cs="Arial"/>
                <w:color w:val="000000" w:themeColor="text1"/>
                <w:sz w:val="22"/>
                <w:szCs w:val="22"/>
              </w:rPr>
              <w:lastRenderedPageBreak/>
              <w:t>Organogram</w:t>
            </w:r>
            <w:bookmarkEnd w:id="93"/>
          </w:p>
          <w:p w:rsidR="00E12852" w:rsidRPr="00873BD3" w:rsidRDefault="00E12852" w:rsidP="00E12852">
            <w:pPr>
              <w:rPr>
                <w:rFonts w:ascii="Arial" w:hAnsi="Arial" w:cs="Arial"/>
                <w:color w:val="000000" w:themeColor="text1"/>
                <w:szCs w:val="22"/>
              </w:rPr>
            </w:pP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color w:val="000000" w:themeColor="text1"/>
                <w:szCs w:val="22"/>
              </w:rPr>
              <w:t>The below diagram depicts the Traffic Development department’s organogram with the Group Manager as well as the direct reports:</w:t>
            </w: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noProof/>
                <w:szCs w:val="22"/>
              </w:rPr>
              <w:drawing>
                <wp:inline distT="0" distB="0" distL="0" distR="0" wp14:anchorId="481FF9C1" wp14:editId="0DBD41C6">
                  <wp:extent cx="1080000" cy="449782"/>
                  <wp:effectExtent l="0" t="0" r="635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672"/>
                          <a:stretch/>
                        </pic:blipFill>
                        <pic:spPr bwMode="auto">
                          <a:xfrm>
                            <a:off x="0" y="0"/>
                            <a:ext cx="1080000" cy="449782"/>
                          </a:xfrm>
                          <a:prstGeom prst="rect">
                            <a:avLst/>
                          </a:prstGeom>
                          <a:ln>
                            <a:noFill/>
                          </a:ln>
                          <a:extLst>
                            <a:ext uri="{53640926-AAD7-44D8-BBD7-CCE9431645EC}">
                              <a14:shadowObscured xmlns:a14="http://schemas.microsoft.com/office/drawing/2010/main"/>
                            </a:ext>
                          </a:extLst>
                        </pic:spPr>
                      </pic:pic>
                    </a:graphicData>
                  </a:graphic>
                </wp:inline>
              </w:drawing>
            </w:r>
          </w:p>
          <w:p w:rsidR="00E12852" w:rsidRPr="00873BD3" w:rsidRDefault="00E12852" w:rsidP="00E12852">
            <w:pPr>
              <w:contextualSpacing w:val="0"/>
              <w:jc w:val="left"/>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563C1"/>
                <w:szCs w:val="22"/>
                <w:u w:val="single"/>
                <w:lang w:val="en-ZA" w:eastAsia="en-ZA"/>
              </w:rPr>
            </w:pPr>
            <w:hyperlink r:id="rId9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9D9D9" w:themeFill="background1" w:themeFillShade="D9"/>
            <w:vAlign w:val="bottom"/>
          </w:tcPr>
          <w:p w:rsidR="00E12852" w:rsidRPr="00873BD3" w:rsidRDefault="00E12852" w:rsidP="00B13AEC">
            <w:pPr>
              <w:pStyle w:val="Heading1"/>
              <w:numPr>
                <w:ilvl w:val="0"/>
                <w:numId w:val="0"/>
              </w:numPr>
              <w:tabs>
                <w:tab w:val="left" w:pos="851"/>
              </w:tabs>
              <w:spacing w:before="360"/>
              <w:jc w:val="both"/>
              <w:rPr>
                <w:rFonts w:ascii="Arial" w:hAnsi="Arial" w:cs="Arial"/>
                <w:color w:val="000000" w:themeColor="text1"/>
                <w:sz w:val="22"/>
                <w:szCs w:val="22"/>
              </w:rPr>
            </w:pPr>
            <w:bookmarkStart w:id="94" w:name="_Toc515605760"/>
            <w:r w:rsidRPr="00873BD3">
              <w:rPr>
                <w:rFonts w:ascii="Arial" w:hAnsi="Arial" w:cs="Arial"/>
                <w:color w:val="000000" w:themeColor="text1"/>
                <w:sz w:val="22"/>
                <w:szCs w:val="22"/>
              </w:rPr>
              <w:t>Opportunity Development &amp; Investment</w:t>
            </w:r>
            <w:bookmarkEnd w:id="94"/>
          </w:p>
          <w:p w:rsidR="00B13AEC" w:rsidRPr="00873BD3" w:rsidRDefault="00B13AEC" w:rsidP="00B13AEC">
            <w:pPr>
              <w:rPr>
                <w:rFonts w:ascii="Arial" w:hAnsi="Arial" w:cs="Arial"/>
                <w:color w:val="000000" w:themeColor="text1"/>
                <w:szCs w:val="22"/>
              </w:rPr>
            </w:pPr>
          </w:p>
          <w:p w:rsidR="00E12852" w:rsidRPr="00873BD3" w:rsidRDefault="00E12852" w:rsidP="00B13AEC">
            <w:pPr>
              <w:pStyle w:val="Heading1"/>
              <w:numPr>
                <w:ilvl w:val="0"/>
                <w:numId w:val="0"/>
              </w:numPr>
              <w:tabs>
                <w:tab w:val="left" w:pos="851"/>
              </w:tabs>
              <w:spacing w:before="360"/>
              <w:jc w:val="both"/>
              <w:rPr>
                <w:rFonts w:ascii="Arial" w:hAnsi="Arial" w:cs="Arial"/>
                <w:color w:val="000000" w:themeColor="text1"/>
                <w:sz w:val="22"/>
                <w:szCs w:val="22"/>
              </w:rPr>
            </w:pPr>
            <w:bookmarkStart w:id="95" w:name="_Toc515605761"/>
            <w:r w:rsidRPr="00873BD3">
              <w:rPr>
                <w:rFonts w:ascii="Arial" w:hAnsi="Arial" w:cs="Arial"/>
                <w:color w:val="000000" w:themeColor="text1"/>
                <w:sz w:val="22"/>
                <w:szCs w:val="22"/>
              </w:rPr>
              <w:t>Purpose</w:t>
            </w:r>
            <w:bookmarkEnd w:id="95"/>
          </w:p>
          <w:p w:rsidR="00E12852" w:rsidRPr="00873BD3" w:rsidRDefault="00E12852" w:rsidP="00B13AEC">
            <w:pPr>
              <w:rPr>
                <w:rFonts w:ascii="Arial" w:hAnsi="Arial" w:cs="Arial"/>
                <w:szCs w:val="22"/>
              </w:rPr>
            </w:pPr>
          </w:p>
          <w:p w:rsidR="00E12852" w:rsidRPr="00873BD3" w:rsidRDefault="00E12852" w:rsidP="00B13AEC">
            <w:pPr>
              <w:rPr>
                <w:rFonts w:ascii="Arial" w:hAnsi="Arial" w:cs="Arial"/>
                <w:szCs w:val="22"/>
              </w:rPr>
            </w:pPr>
            <w:r w:rsidRPr="00873BD3">
              <w:rPr>
                <w:rFonts w:ascii="Arial" w:hAnsi="Arial" w:cs="Arial"/>
                <w:szCs w:val="22"/>
              </w:rPr>
              <w:t>Develop and manage the delivery of investment, airport services and related opportunities.</w:t>
            </w:r>
          </w:p>
          <w:p w:rsidR="00E12852" w:rsidRPr="00873BD3" w:rsidRDefault="00E12852" w:rsidP="00B13AEC">
            <w:pPr>
              <w:pStyle w:val="Heading1"/>
              <w:numPr>
                <w:ilvl w:val="0"/>
                <w:numId w:val="0"/>
              </w:numPr>
              <w:tabs>
                <w:tab w:val="left" w:pos="851"/>
              </w:tabs>
              <w:spacing w:before="360"/>
              <w:jc w:val="both"/>
              <w:rPr>
                <w:rFonts w:ascii="Arial" w:hAnsi="Arial" w:cs="Arial"/>
                <w:color w:val="000000" w:themeColor="text1"/>
                <w:sz w:val="22"/>
                <w:szCs w:val="22"/>
              </w:rPr>
            </w:pPr>
            <w:bookmarkStart w:id="96" w:name="_Toc515605762"/>
            <w:r w:rsidRPr="00873BD3">
              <w:rPr>
                <w:rFonts w:ascii="Arial" w:hAnsi="Arial" w:cs="Arial"/>
                <w:color w:val="000000" w:themeColor="text1"/>
                <w:sz w:val="22"/>
                <w:szCs w:val="22"/>
              </w:rPr>
              <w:lastRenderedPageBreak/>
              <w:t>Services Provided by Opportunity Development &amp; Investment</w:t>
            </w:r>
            <w:bookmarkEnd w:id="96"/>
          </w:p>
          <w:p w:rsidR="00E12852" w:rsidRPr="00873BD3" w:rsidRDefault="00E12852" w:rsidP="00E12852">
            <w:pPr>
              <w:rPr>
                <w:rFonts w:ascii="Arial" w:hAnsi="Arial" w:cs="Arial"/>
                <w:color w:val="000000" w:themeColor="text1"/>
                <w:szCs w:val="22"/>
              </w:rPr>
            </w:pPr>
          </w:p>
          <w:p w:rsidR="00E12852" w:rsidRPr="00873BD3" w:rsidRDefault="00E12852" w:rsidP="00E12852">
            <w:pPr>
              <w:rPr>
                <w:rFonts w:ascii="Arial" w:hAnsi="Arial" w:cs="Arial"/>
                <w:color w:val="000000" w:themeColor="text1"/>
                <w:szCs w:val="22"/>
              </w:rPr>
            </w:pPr>
            <w:r w:rsidRPr="00873BD3">
              <w:rPr>
                <w:rFonts w:ascii="Arial" w:hAnsi="Arial" w:cs="Arial"/>
                <w:color w:val="000000" w:themeColor="text1"/>
                <w:szCs w:val="22"/>
              </w:rPr>
              <w:t>Below is a list of the services provided by the Opportunity Development &amp; Investment department:</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Develop and manage list of potential investment/ technical partners</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Select and negotiate with potential investment/ technical partners of interest</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Enter into collaboration agreements with potential partners</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 xml:space="preserve">Scan and analyse market for airport services and concession opportunities in line </w:t>
            </w:r>
            <w:r w:rsidRPr="00873BD3">
              <w:rPr>
                <w:rFonts w:ascii="Arial" w:hAnsi="Arial" w:cs="Arial"/>
                <w:color w:val="000000" w:themeColor="text1"/>
              </w:rPr>
              <w:lastRenderedPageBreak/>
              <w:t>with the BD’s investment mandate</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Select opportunities and negotiate project and finance agreement</w:t>
            </w:r>
          </w:p>
          <w:p w:rsidR="00E12852" w:rsidRPr="00873BD3" w:rsidRDefault="00E12852" w:rsidP="00461CCC">
            <w:pPr>
              <w:pStyle w:val="ListParagraph"/>
              <w:numPr>
                <w:ilvl w:val="0"/>
                <w:numId w:val="58"/>
              </w:numPr>
              <w:spacing w:after="0" w:line="320" w:lineRule="exact"/>
              <w:ind w:left="273" w:hanging="284"/>
              <w:jc w:val="both"/>
              <w:rPr>
                <w:rFonts w:ascii="Arial" w:hAnsi="Arial" w:cs="Arial"/>
                <w:color w:val="000000" w:themeColor="text1"/>
              </w:rPr>
            </w:pPr>
            <w:r w:rsidRPr="00873BD3">
              <w:rPr>
                <w:rFonts w:ascii="Arial" w:hAnsi="Arial" w:cs="Arial"/>
                <w:color w:val="000000" w:themeColor="text1"/>
              </w:rPr>
              <w:t>Establish the joint venture or subsidiary</w:t>
            </w:r>
          </w:p>
          <w:p w:rsidR="00E12852" w:rsidRPr="00873BD3" w:rsidRDefault="00E12852" w:rsidP="00E12852">
            <w:pPr>
              <w:pStyle w:val="Heading1"/>
              <w:numPr>
                <w:ilvl w:val="0"/>
                <w:numId w:val="0"/>
              </w:numPr>
              <w:tabs>
                <w:tab w:val="left" w:pos="851"/>
              </w:tabs>
              <w:spacing w:before="360"/>
              <w:jc w:val="both"/>
              <w:rPr>
                <w:rFonts w:ascii="Arial" w:hAnsi="Arial" w:cs="Arial"/>
                <w:color w:val="000000" w:themeColor="text1"/>
                <w:sz w:val="22"/>
                <w:szCs w:val="22"/>
              </w:rPr>
            </w:pPr>
            <w:bookmarkStart w:id="97" w:name="_Toc515605763"/>
            <w:r w:rsidRPr="00873BD3">
              <w:rPr>
                <w:rFonts w:ascii="Arial" w:hAnsi="Arial" w:cs="Arial"/>
                <w:color w:val="000000" w:themeColor="text1"/>
                <w:sz w:val="22"/>
                <w:szCs w:val="22"/>
              </w:rPr>
              <w:t>Organogram</w:t>
            </w:r>
            <w:bookmarkEnd w:id="97"/>
          </w:p>
          <w:p w:rsidR="00E12852" w:rsidRPr="00873BD3" w:rsidRDefault="00E12852" w:rsidP="00E12852">
            <w:pPr>
              <w:rPr>
                <w:rFonts w:ascii="Arial" w:hAnsi="Arial" w:cs="Arial"/>
                <w:color w:val="000000" w:themeColor="text1"/>
                <w:szCs w:val="22"/>
              </w:rPr>
            </w:pPr>
          </w:p>
          <w:p w:rsidR="00E12852" w:rsidRPr="00873BD3" w:rsidRDefault="00E12852" w:rsidP="00E12852">
            <w:pPr>
              <w:spacing w:line="360" w:lineRule="auto"/>
              <w:rPr>
                <w:rFonts w:ascii="Arial" w:hAnsi="Arial" w:cs="Arial"/>
                <w:color w:val="000000" w:themeColor="text1"/>
                <w:szCs w:val="22"/>
              </w:rPr>
            </w:pPr>
            <w:r w:rsidRPr="00873BD3">
              <w:rPr>
                <w:rFonts w:ascii="Arial" w:hAnsi="Arial" w:cs="Arial"/>
                <w:color w:val="000000" w:themeColor="text1"/>
                <w:szCs w:val="22"/>
              </w:rPr>
              <w:t>The below diagram depicts the Opportunity Development &amp; Investment department’s organogram with the Group Manager as well as the direct reports:</w:t>
            </w:r>
          </w:p>
          <w:p w:rsidR="00E12852" w:rsidRPr="00873BD3" w:rsidRDefault="00E12852" w:rsidP="00E12852">
            <w:pPr>
              <w:contextualSpacing w:val="0"/>
              <w:jc w:val="left"/>
              <w:rPr>
                <w:rFonts w:ascii="Arial" w:hAnsi="Arial" w:cs="Arial"/>
                <w:b/>
                <w:bCs/>
                <w:color w:val="000000"/>
                <w:szCs w:val="22"/>
                <w:lang w:eastAsia="en-ZA"/>
              </w:rPr>
            </w:pPr>
            <w:r w:rsidRPr="00873BD3">
              <w:rPr>
                <w:rFonts w:ascii="Arial" w:hAnsi="Arial" w:cs="Arial"/>
                <w:noProof/>
                <w:szCs w:val="22"/>
              </w:rPr>
              <w:drawing>
                <wp:inline distT="0" distB="0" distL="0" distR="0" wp14:anchorId="39173C3B" wp14:editId="4B6E6FA3">
                  <wp:extent cx="1080000" cy="472639"/>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4040"/>
                          <a:stretch/>
                        </pic:blipFill>
                        <pic:spPr bwMode="auto">
                          <a:xfrm>
                            <a:off x="0" y="0"/>
                            <a:ext cx="1080000" cy="472639"/>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563C1"/>
                <w:szCs w:val="22"/>
                <w:u w:val="single"/>
                <w:lang w:val="en-ZA" w:eastAsia="en-ZA"/>
              </w:rPr>
            </w:pPr>
            <w:hyperlink r:id="rId100"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E12852" w:rsidRPr="00873BD3" w:rsidRDefault="00E12852" w:rsidP="008F7619">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9D9D9" w:themeFill="background1" w:themeFillShade="D9"/>
            <w:vAlign w:val="bottom"/>
          </w:tcPr>
          <w:p w:rsidR="00E12852" w:rsidRPr="00873BD3" w:rsidRDefault="00E12852" w:rsidP="008F7619">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9D9D9" w:themeFill="background1" w:themeFillShade="D9"/>
            <w:noWrap/>
            <w:vAlign w:val="center"/>
          </w:tcPr>
          <w:p w:rsidR="00E12852" w:rsidRPr="00873BD3" w:rsidRDefault="00E12852" w:rsidP="008F761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B13AEC" w:rsidRPr="00873BD3" w:rsidRDefault="00B13AEC"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98" w:name="_Toc529889300"/>
            <w:r w:rsidRPr="00873BD3">
              <w:rPr>
                <w:rFonts w:ascii="Arial" w:hAnsi="Arial" w:cs="Arial"/>
                <w:color w:val="000000" w:themeColor="text1"/>
                <w:sz w:val="22"/>
                <w:szCs w:val="22"/>
              </w:rPr>
              <w:lastRenderedPageBreak/>
              <w:t xml:space="preserve">Corporate Affairs </w:t>
            </w:r>
            <w:bookmarkEnd w:id="98"/>
          </w:p>
          <w:p w:rsidR="00ED220F" w:rsidRPr="00873BD3" w:rsidRDefault="00ED220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99" w:name="_Toc529889301"/>
          </w:p>
          <w:p w:rsidR="00B13AEC" w:rsidRPr="00873BD3" w:rsidRDefault="00B13AEC"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00" w:name="_Hlk516657229"/>
            <w:bookmarkStart w:id="101" w:name="_Toc529889302"/>
            <w:bookmarkEnd w:id="99"/>
            <w:r w:rsidRPr="00873BD3">
              <w:rPr>
                <w:rFonts w:ascii="Arial" w:hAnsi="Arial" w:cs="Arial"/>
                <w:color w:val="000000" w:themeColor="text1"/>
                <w:sz w:val="22"/>
                <w:szCs w:val="22"/>
              </w:rPr>
              <w:t xml:space="preserve">Divisional Overview </w:t>
            </w:r>
            <w:bookmarkEnd w:id="100"/>
            <w:r w:rsidRPr="00873BD3">
              <w:rPr>
                <w:rFonts w:ascii="Arial" w:hAnsi="Arial" w:cs="Arial"/>
                <w:color w:val="000000" w:themeColor="text1"/>
                <w:sz w:val="22"/>
                <w:szCs w:val="22"/>
              </w:rPr>
              <w:t xml:space="preserve">(including Division </w:t>
            </w:r>
            <w:r w:rsidRPr="00873BD3">
              <w:rPr>
                <w:rFonts w:ascii="Arial" w:hAnsi="Arial" w:cs="Arial"/>
                <w:color w:val="000000" w:themeColor="text1"/>
                <w:sz w:val="22"/>
                <w:szCs w:val="22"/>
              </w:rPr>
              <w:lastRenderedPageBreak/>
              <w:t>Strategy; Mission and Vision)</w:t>
            </w:r>
            <w:bookmarkEnd w:id="101"/>
          </w:p>
          <w:p w:rsidR="00B13AEC" w:rsidRPr="00873BD3" w:rsidRDefault="00B13AEC" w:rsidP="00787953">
            <w:pPr>
              <w:rPr>
                <w:rFonts w:ascii="Arial" w:hAnsi="Arial" w:cs="Arial"/>
                <w:color w:val="000000" w:themeColor="text1"/>
                <w:szCs w:val="22"/>
              </w:rPr>
            </w:pPr>
          </w:p>
          <w:p w:rsidR="00B13AEC" w:rsidRPr="00873BD3" w:rsidRDefault="00B13AEC" w:rsidP="00787953">
            <w:pPr>
              <w:rPr>
                <w:rFonts w:ascii="Arial" w:hAnsi="Arial" w:cs="Arial"/>
                <w:color w:val="000000" w:themeColor="text1"/>
                <w:szCs w:val="22"/>
              </w:rPr>
            </w:pPr>
            <w:r w:rsidRPr="00873BD3">
              <w:rPr>
                <w:rFonts w:ascii="Arial" w:hAnsi="Arial" w:cs="Arial"/>
                <w:color w:val="000000" w:themeColor="text1"/>
                <w:szCs w:val="22"/>
              </w:rPr>
              <w:t>Below is the Corporate Affairs group strategy:</w:t>
            </w:r>
          </w:p>
          <w:p w:rsidR="00B13AEC" w:rsidRPr="00873BD3" w:rsidRDefault="00B13AEC" w:rsidP="00787953">
            <w:pPr>
              <w:spacing w:after="240"/>
              <w:contextualSpacing w:val="0"/>
              <w:rPr>
                <w:rFonts w:ascii="Arial" w:hAnsi="Arial" w:cs="Arial"/>
                <w:bCs/>
                <w:color w:val="000000"/>
                <w:szCs w:val="22"/>
                <w:lang w:eastAsia="en-ZA"/>
              </w:rPr>
            </w:pPr>
            <w:r w:rsidRPr="00873BD3">
              <w:rPr>
                <w:rFonts w:ascii="Arial" w:hAnsi="Arial" w:cs="Arial"/>
                <w:noProof/>
                <w:szCs w:val="22"/>
                <w:lang w:eastAsia="en-ZA"/>
              </w:rPr>
              <w:drawing>
                <wp:inline distT="0" distB="0" distL="0" distR="0" wp14:anchorId="294AE2DD" wp14:editId="38EE12CD">
                  <wp:extent cx="1080000" cy="588939"/>
                  <wp:effectExtent l="0" t="0" r="635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80000" cy="588939"/>
                          </a:xfrm>
                          <a:prstGeom prst="rect">
                            <a:avLst/>
                          </a:prstGeom>
                        </pic:spPr>
                      </pic:pic>
                    </a:graphicData>
                  </a:graphic>
                </wp:inline>
              </w:drawing>
            </w:r>
          </w:p>
          <w:p w:rsidR="00064B32" w:rsidRPr="00873BD3" w:rsidRDefault="00064B32"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02" w:name="_Toc529889303"/>
            <w:r w:rsidRPr="00873BD3">
              <w:rPr>
                <w:rFonts w:ascii="Arial" w:hAnsi="Arial" w:cs="Arial"/>
                <w:color w:val="000000" w:themeColor="text1"/>
                <w:sz w:val="22"/>
                <w:szCs w:val="22"/>
              </w:rPr>
              <w:t>Corporate Affairs Purpose</w:t>
            </w:r>
            <w:bookmarkEnd w:id="102"/>
          </w:p>
          <w:p w:rsidR="00064B32" w:rsidRPr="00873BD3" w:rsidRDefault="00064B32" w:rsidP="00787953">
            <w:pPr>
              <w:rPr>
                <w:rFonts w:ascii="Arial" w:hAnsi="Arial" w:cs="Arial"/>
                <w:color w:val="000000" w:themeColor="text1"/>
                <w:szCs w:val="22"/>
              </w:rPr>
            </w:pPr>
          </w:p>
          <w:p w:rsidR="00064B32" w:rsidRPr="00873BD3" w:rsidRDefault="00064B32" w:rsidP="00787953">
            <w:pPr>
              <w:rPr>
                <w:rFonts w:ascii="Arial" w:hAnsi="Arial" w:cs="Arial"/>
                <w:b/>
                <w:color w:val="000000" w:themeColor="text1"/>
                <w:szCs w:val="22"/>
                <w:u w:val="single"/>
              </w:rPr>
            </w:pPr>
            <w:r w:rsidRPr="00873BD3">
              <w:rPr>
                <w:rFonts w:ascii="Arial" w:hAnsi="Arial" w:cs="Arial"/>
                <w:color w:val="000000" w:themeColor="text1"/>
                <w:szCs w:val="22"/>
              </w:rPr>
              <w:t xml:space="preserve">To </w:t>
            </w:r>
            <w:r w:rsidRPr="00873BD3">
              <w:rPr>
                <w:rFonts w:ascii="Arial" w:hAnsi="Arial" w:cs="Arial"/>
                <w:b/>
                <w:color w:val="000000" w:themeColor="text1"/>
                <w:szCs w:val="22"/>
                <w:u w:val="single"/>
              </w:rPr>
              <w:t>position</w:t>
            </w:r>
            <w:r w:rsidRPr="00873BD3">
              <w:rPr>
                <w:rFonts w:ascii="Arial" w:hAnsi="Arial" w:cs="Arial"/>
                <w:color w:val="000000" w:themeColor="text1"/>
                <w:szCs w:val="22"/>
              </w:rPr>
              <w:t xml:space="preserve"> and </w:t>
            </w:r>
            <w:r w:rsidRPr="00873BD3">
              <w:rPr>
                <w:rFonts w:ascii="Arial" w:hAnsi="Arial" w:cs="Arial"/>
                <w:b/>
                <w:color w:val="000000" w:themeColor="text1"/>
                <w:szCs w:val="22"/>
                <w:u w:val="single"/>
              </w:rPr>
              <w:t>promote</w:t>
            </w:r>
            <w:r w:rsidRPr="00873BD3">
              <w:rPr>
                <w:rFonts w:ascii="Arial" w:hAnsi="Arial" w:cs="Arial"/>
                <w:color w:val="000000" w:themeColor="text1"/>
                <w:szCs w:val="22"/>
              </w:rPr>
              <w:t xml:space="preserve"> Airports Company South Africa as a </w:t>
            </w:r>
            <w:r w:rsidRPr="00873BD3">
              <w:rPr>
                <w:rFonts w:ascii="Arial" w:hAnsi="Arial" w:cs="Arial"/>
                <w:b/>
                <w:color w:val="000000" w:themeColor="text1"/>
                <w:szCs w:val="22"/>
                <w:u w:val="single"/>
              </w:rPr>
              <w:t>reputable</w:t>
            </w:r>
            <w:r w:rsidRPr="00873BD3">
              <w:rPr>
                <w:rFonts w:ascii="Arial" w:hAnsi="Arial" w:cs="Arial"/>
                <w:color w:val="000000" w:themeColor="text1"/>
                <w:szCs w:val="22"/>
              </w:rPr>
              <w:t xml:space="preserve"> world class partner of choice in an innovative and suitable manner for the benefit of </w:t>
            </w:r>
            <w:r w:rsidRPr="00873BD3">
              <w:rPr>
                <w:rFonts w:ascii="Arial" w:hAnsi="Arial" w:cs="Arial"/>
                <w:b/>
                <w:color w:val="000000" w:themeColor="text1"/>
                <w:szCs w:val="22"/>
                <w:u w:val="single"/>
              </w:rPr>
              <w:t>stakeholders</w:t>
            </w:r>
          </w:p>
          <w:p w:rsidR="00064B32" w:rsidRPr="00873BD3" w:rsidRDefault="00064B32" w:rsidP="00787953">
            <w:pPr>
              <w:rPr>
                <w:rFonts w:ascii="Arial" w:hAnsi="Arial" w:cs="Arial"/>
                <w:b/>
                <w:color w:val="000000" w:themeColor="text1"/>
                <w:szCs w:val="22"/>
                <w:u w:val="single"/>
              </w:rPr>
            </w:pPr>
            <w:r w:rsidRPr="00873BD3">
              <w:rPr>
                <w:rFonts w:ascii="Arial" w:hAnsi="Arial" w:cs="Arial"/>
                <w:b/>
                <w:color w:val="000000" w:themeColor="text1"/>
                <w:szCs w:val="22"/>
                <w:u w:val="single"/>
              </w:rPr>
              <w:br w:type="page"/>
            </w:r>
          </w:p>
          <w:p w:rsidR="00064B32" w:rsidRPr="00873BD3" w:rsidRDefault="00064B32"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03" w:name="_Toc529889304"/>
            <w:r w:rsidRPr="00873BD3">
              <w:rPr>
                <w:rFonts w:ascii="Arial" w:hAnsi="Arial" w:cs="Arial"/>
                <w:color w:val="000000" w:themeColor="text1"/>
                <w:sz w:val="22"/>
                <w:szCs w:val="22"/>
              </w:rPr>
              <w:t>Divisional KPIs</w:t>
            </w:r>
            <w:bookmarkEnd w:id="103"/>
          </w:p>
          <w:p w:rsidR="00064B32" w:rsidRPr="00873BD3" w:rsidRDefault="00064B32" w:rsidP="00787953">
            <w:pPr>
              <w:rPr>
                <w:rFonts w:ascii="Arial" w:hAnsi="Arial" w:cs="Arial"/>
                <w:szCs w:val="22"/>
              </w:rPr>
            </w:pPr>
          </w:p>
          <w:p w:rsidR="00064B32" w:rsidRPr="00873BD3" w:rsidRDefault="00064B32" w:rsidP="00787953">
            <w:pPr>
              <w:rPr>
                <w:rFonts w:ascii="Arial" w:hAnsi="Arial" w:cs="Arial"/>
                <w:szCs w:val="22"/>
              </w:rPr>
            </w:pPr>
            <w:r w:rsidRPr="00873BD3">
              <w:rPr>
                <w:rFonts w:ascii="Arial" w:hAnsi="Arial" w:cs="Arial"/>
                <w:szCs w:val="22"/>
              </w:rPr>
              <w:t>Below are the Corporate Affairs Key Performance Indicator</w:t>
            </w:r>
          </w:p>
          <w:p w:rsidR="00064B32" w:rsidRPr="00873BD3" w:rsidRDefault="00064B32" w:rsidP="00461CCC">
            <w:pPr>
              <w:pStyle w:val="Caption"/>
              <w:keepNext w:val="0"/>
              <w:keepLines w:val="0"/>
              <w:numPr>
                <w:ilvl w:val="0"/>
                <w:numId w:val="62"/>
              </w:numPr>
              <w:spacing w:after="200"/>
              <w:contextualSpacing w:val="0"/>
              <w:jc w:val="both"/>
              <w:rPr>
                <w:rFonts w:ascii="Arial" w:hAnsi="Arial" w:cs="Arial"/>
                <w:b w:val="0"/>
                <w:i/>
                <w:color w:val="000000" w:themeColor="text1"/>
                <w:sz w:val="22"/>
                <w:szCs w:val="22"/>
              </w:rPr>
            </w:pPr>
            <w:r w:rsidRPr="00873BD3">
              <w:rPr>
                <w:rFonts w:ascii="Arial" w:hAnsi="Arial" w:cs="Arial"/>
                <w:b w:val="0"/>
                <w:color w:val="000000" w:themeColor="text1"/>
                <w:sz w:val="22"/>
                <w:szCs w:val="22"/>
              </w:rPr>
              <w:t>Improve reputation</w:t>
            </w:r>
          </w:p>
          <w:p w:rsidR="00064B32" w:rsidRPr="00873BD3" w:rsidRDefault="00064B32" w:rsidP="00461CCC">
            <w:pPr>
              <w:pStyle w:val="Caption"/>
              <w:keepNext w:val="0"/>
              <w:keepLines w:val="0"/>
              <w:numPr>
                <w:ilvl w:val="0"/>
                <w:numId w:val="62"/>
              </w:numPr>
              <w:spacing w:after="200"/>
              <w:contextualSpacing w:val="0"/>
              <w:jc w:val="both"/>
              <w:rPr>
                <w:rFonts w:ascii="Arial" w:hAnsi="Arial" w:cs="Arial"/>
                <w:b w:val="0"/>
                <w:i/>
                <w:color w:val="000000" w:themeColor="text1"/>
                <w:sz w:val="22"/>
                <w:szCs w:val="22"/>
              </w:rPr>
            </w:pPr>
            <w:r w:rsidRPr="00873BD3">
              <w:rPr>
                <w:rFonts w:ascii="Arial" w:hAnsi="Arial" w:cs="Arial"/>
                <w:b w:val="0"/>
                <w:color w:val="000000" w:themeColor="text1"/>
                <w:sz w:val="22"/>
                <w:szCs w:val="22"/>
              </w:rPr>
              <w:t>Assess stakeholder relations</w:t>
            </w:r>
          </w:p>
          <w:p w:rsidR="00064B32" w:rsidRPr="00873BD3" w:rsidRDefault="00064B32" w:rsidP="00461CCC">
            <w:pPr>
              <w:pStyle w:val="Caption"/>
              <w:keepNext w:val="0"/>
              <w:keepLines w:val="0"/>
              <w:numPr>
                <w:ilvl w:val="0"/>
                <w:numId w:val="62"/>
              </w:numPr>
              <w:spacing w:after="200"/>
              <w:contextualSpacing w:val="0"/>
              <w:jc w:val="both"/>
              <w:rPr>
                <w:rFonts w:ascii="Arial" w:hAnsi="Arial" w:cs="Arial"/>
                <w:b w:val="0"/>
                <w:i/>
                <w:color w:val="000000" w:themeColor="text1"/>
                <w:sz w:val="22"/>
                <w:szCs w:val="22"/>
              </w:rPr>
            </w:pPr>
            <w:r w:rsidRPr="00873BD3">
              <w:rPr>
                <w:rFonts w:ascii="Arial" w:hAnsi="Arial" w:cs="Arial"/>
                <w:b w:val="0"/>
                <w:color w:val="000000" w:themeColor="text1"/>
                <w:sz w:val="22"/>
                <w:szCs w:val="22"/>
              </w:rPr>
              <w:lastRenderedPageBreak/>
              <w:t>Employee satisfaction survey</w:t>
            </w:r>
          </w:p>
          <w:p w:rsidR="00064B32" w:rsidRPr="00873BD3" w:rsidRDefault="00064B32" w:rsidP="00461CCC">
            <w:pPr>
              <w:pStyle w:val="Caption"/>
              <w:keepNext w:val="0"/>
              <w:keepLines w:val="0"/>
              <w:numPr>
                <w:ilvl w:val="0"/>
                <w:numId w:val="62"/>
              </w:numPr>
              <w:spacing w:after="200"/>
              <w:contextualSpacing w:val="0"/>
              <w:jc w:val="both"/>
              <w:rPr>
                <w:rFonts w:ascii="Arial" w:hAnsi="Arial" w:cs="Arial"/>
                <w:b w:val="0"/>
                <w:i/>
                <w:color w:val="000000" w:themeColor="text1"/>
                <w:sz w:val="22"/>
                <w:szCs w:val="22"/>
              </w:rPr>
            </w:pPr>
            <w:r w:rsidRPr="00873BD3">
              <w:rPr>
                <w:rFonts w:ascii="Arial" w:hAnsi="Arial" w:cs="Arial"/>
                <w:b w:val="0"/>
                <w:color w:val="000000" w:themeColor="text1"/>
                <w:sz w:val="22"/>
                <w:szCs w:val="22"/>
              </w:rPr>
              <w:t>Leadership index</w:t>
            </w:r>
          </w:p>
          <w:p w:rsidR="00064B32" w:rsidRPr="00873BD3" w:rsidRDefault="00064B32" w:rsidP="00787953">
            <w:pPr>
              <w:spacing w:after="240"/>
              <w:contextualSpacing w:val="0"/>
              <w:rPr>
                <w:rFonts w:ascii="Arial" w:hAnsi="Arial" w:cs="Arial"/>
                <w:bCs/>
                <w:color w:val="000000"/>
                <w:szCs w:val="22"/>
                <w:lang w:eastAsia="en-ZA"/>
              </w:rPr>
            </w:pPr>
          </w:p>
          <w:p w:rsidR="00064B32" w:rsidRPr="00873BD3" w:rsidRDefault="00064B32" w:rsidP="00787953">
            <w:pPr>
              <w:pStyle w:val="Heading1"/>
              <w:numPr>
                <w:ilvl w:val="0"/>
                <w:numId w:val="0"/>
              </w:numPr>
              <w:tabs>
                <w:tab w:val="left" w:pos="851"/>
              </w:tabs>
              <w:spacing w:before="360"/>
              <w:jc w:val="both"/>
              <w:rPr>
                <w:rFonts w:ascii="Arial" w:hAnsi="Arial" w:cs="Arial"/>
                <w:sz w:val="22"/>
                <w:szCs w:val="22"/>
              </w:rPr>
            </w:pPr>
            <w:bookmarkStart w:id="104" w:name="_Toc529889305"/>
            <w:r w:rsidRPr="00873BD3">
              <w:rPr>
                <w:rFonts w:ascii="Arial" w:hAnsi="Arial" w:cs="Arial"/>
                <w:sz w:val="22"/>
                <w:szCs w:val="22"/>
              </w:rPr>
              <w:t>Divisional Organogram</w:t>
            </w:r>
            <w:bookmarkEnd w:id="104"/>
          </w:p>
          <w:p w:rsidR="00064B32" w:rsidRPr="00873BD3" w:rsidRDefault="00064B32" w:rsidP="00787953">
            <w:pPr>
              <w:spacing w:line="360" w:lineRule="auto"/>
              <w:rPr>
                <w:rFonts w:ascii="Arial" w:hAnsi="Arial" w:cs="Arial"/>
                <w:szCs w:val="22"/>
              </w:rPr>
            </w:pPr>
            <w:r w:rsidRPr="00873BD3">
              <w:rPr>
                <w:rFonts w:ascii="Arial" w:hAnsi="Arial" w:cs="Arial"/>
                <w:szCs w:val="22"/>
              </w:rPr>
              <w:t>The below diagram depicts Corporate Affairs division organogram:</w:t>
            </w:r>
          </w:p>
          <w:p w:rsidR="00064B32" w:rsidRPr="00873BD3" w:rsidRDefault="00064B32" w:rsidP="00787953">
            <w:pPr>
              <w:spacing w:after="240"/>
              <w:contextualSpacing w:val="0"/>
              <w:rPr>
                <w:rFonts w:ascii="Arial" w:hAnsi="Arial" w:cs="Arial"/>
                <w:bCs/>
                <w:color w:val="000000"/>
                <w:szCs w:val="22"/>
                <w:lang w:eastAsia="en-ZA"/>
              </w:rPr>
            </w:pPr>
            <w:r w:rsidRPr="00873BD3">
              <w:rPr>
                <w:rFonts w:ascii="Arial" w:hAnsi="Arial" w:cs="Arial"/>
                <w:noProof/>
                <w:szCs w:val="22"/>
                <w:lang w:eastAsia="en-ZA"/>
              </w:rPr>
              <w:drawing>
                <wp:inline distT="0" distB="0" distL="0" distR="0" wp14:anchorId="4F46CAB0" wp14:editId="69DA9927">
                  <wp:extent cx="1080000" cy="287438"/>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80000" cy="287438"/>
                          </a:xfrm>
                          <a:prstGeom prst="rect">
                            <a:avLst/>
                          </a:prstGeom>
                        </pic:spPr>
                      </pic:pic>
                    </a:graphicData>
                  </a:graphic>
                </wp:inline>
              </w:drawing>
            </w: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064B32" w:rsidRPr="00873BD3" w:rsidRDefault="00064B32" w:rsidP="00064B32">
            <w:pPr>
              <w:pStyle w:val="Heading1"/>
              <w:numPr>
                <w:ilvl w:val="0"/>
                <w:numId w:val="0"/>
              </w:numPr>
              <w:tabs>
                <w:tab w:val="left" w:pos="851"/>
              </w:tabs>
              <w:spacing w:before="360"/>
              <w:rPr>
                <w:rFonts w:ascii="Arial" w:hAnsi="Arial" w:cs="Arial"/>
                <w:color w:val="000000" w:themeColor="text1"/>
                <w:sz w:val="22"/>
                <w:szCs w:val="22"/>
              </w:rPr>
            </w:pPr>
            <w:bookmarkStart w:id="105" w:name="_Toc529889307"/>
            <w:r w:rsidRPr="00873BD3">
              <w:rPr>
                <w:rFonts w:ascii="Arial" w:hAnsi="Arial" w:cs="Arial"/>
                <w:color w:val="000000" w:themeColor="text1"/>
                <w:sz w:val="22"/>
                <w:szCs w:val="22"/>
                <w:lang w:val="en-US"/>
              </w:rPr>
              <w:lastRenderedPageBreak/>
              <w:t>Corporate Affairs Brand Management</w:t>
            </w:r>
            <w:bookmarkEnd w:id="105"/>
          </w:p>
          <w:p w:rsidR="00064B32" w:rsidRPr="00873BD3" w:rsidRDefault="00064B32" w:rsidP="00064B32">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06" w:name="_Toc529889308"/>
            <w:bookmarkStart w:id="107" w:name="_Hlk516657205"/>
          </w:p>
          <w:p w:rsidR="00064B32" w:rsidRPr="00873BD3" w:rsidRDefault="00064B32" w:rsidP="00064B32">
            <w:pPr>
              <w:pStyle w:val="Heading1"/>
              <w:numPr>
                <w:ilvl w:val="0"/>
                <w:numId w:val="0"/>
              </w:numPr>
              <w:tabs>
                <w:tab w:val="left" w:pos="851"/>
              </w:tabs>
              <w:spacing w:before="360"/>
              <w:ind w:left="432" w:hanging="432"/>
              <w:rPr>
                <w:rFonts w:ascii="Arial" w:hAnsi="Arial" w:cs="Arial"/>
                <w:color w:val="000000" w:themeColor="text1"/>
                <w:sz w:val="22"/>
                <w:szCs w:val="22"/>
              </w:rPr>
            </w:pPr>
            <w:r w:rsidRPr="00873BD3">
              <w:rPr>
                <w:rFonts w:ascii="Arial" w:hAnsi="Arial" w:cs="Arial"/>
                <w:color w:val="000000" w:themeColor="text1"/>
                <w:sz w:val="22"/>
                <w:szCs w:val="22"/>
              </w:rPr>
              <w:t>Objectives</w:t>
            </w:r>
            <w:bookmarkEnd w:id="106"/>
          </w:p>
          <w:bookmarkEnd w:id="107"/>
          <w:p w:rsidR="00064B32" w:rsidRPr="00873BD3" w:rsidRDefault="00064B32" w:rsidP="00064B32">
            <w:pPr>
              <w:rPr>
                <w:rFonts w:ascii="Arial" w:hAnsi="Arial" w:cs="Arial"/>
                <w:szCs w:val="22"/>
              </w:rPr>
            </w:pPr>
          </w:p>
          <w:p w:rsidR="00064B32" w:rsidRPr="00873BD3" w:rsidRDefault="00064B32" w:rsidP="00064B32">
            <w:pPr>
              <w:rPr>
                <w:rFonts w:ascii="Arial" w:hAnsi="Arial" w:cs="Arial"/>
                <w:szCs w:val="22"/>
              </w:rPr>
            </w:pPr>
            <w:r w:rsidRPr="00873BD3">
              <w:rPr>
                <w:rFonts w:ascii="Arial" w:hAnsi="Arial" w:cs="Arial"/>
                <w:szCs w:val="22"/>
              </w:rPr>
              <w:t>Below are the objectives of Corporate Affairs and Brand Management</w:t>
            </w:r>
          </w:p>
          <w:p w:rsidR="00064B32" w:rsidRPr="00873BD3" w:rsidRDefault="00064B32" w:rsidP="00461CCC">
            <w:pPr>
              <w:pStyle w:val="ListParagraph"/>
              <w:numPr>
                <w:ilvl w:val="0"/>
                <w:numId w:val="63"/>
              </w:numPr>
              <w:spacing w:after="0" w:line="360" w:lineRule="auto"/>
              <w:ind w:left="360"/>
              <w:jc w:val="both"/>
              <w:rPr>
                <w:rFonts w:ascii="Arial" w:hAnsi="Arial" w:cs="Arial"/>
              </w:rPr>
            </w:pPr>
            <w:r w:rsidRPr="00873BD3">
              <w:rPr>
                <w:rFonts w:ascii="Arial" w:hAnsi="Arial" w:cs="Arial"/>
                <w:lang w:val="en-US"/>
              </w:rPr>
              <w:t>Assess perceived awareness of the brand</w:t>
            </w:r>
          </w:p>
          <w:p w:rsidR="00064B32" w:rsidRPr="00873BD3" w:rsidRDefault="00064B32" w:rsidP="00461CCC">
            <w:pPr>
              <w:pStyle w:val="ListParagraph"/>
              <w:numPr>
                <w:ilvl w:val="0"/>
                <w:numId w:val="63"/>
              </w:numPr>
              <w:spacing w:after="0" w:line="360" w:lineRule="auto"/>
              <w:ind w:left="360"/>
              <w:jc w:val="both"/>
              <w:rPr>
                <w:rFonts w:ascii="Arial" w:hAnsi="Arial" w:cs="Arial"/>
              </w:rPr>
            </w:pPr>
            <w:r w:rsidRPr="00873BD3">
              <w:rPr>
                <w:rFonts w:ascii="Arial" w:hAnsi="Arial" w:cs="Arial"/>
                <w:lang w:val="en-US"/>
              </w:rPr>
              <w:t>Position the brand</w:t>
            </w:r>
          </w:p>
          <w:p w:rsidR="00064B32" w:rsidRPr="00873BD3" w:rsidRDefault="00064B32" w:rsidP="00461CCC">
            <w:pPr>
              <w:pStyle w:val="ListParagraph"/>
              <w:numPr>
                <w:ilvl w:val="0"/>
                <w:numId w:val="63"/>
              </w:numPr>
              <w:spacing w:after="0" w:line="360" w:lineRule="auto"/>
              <w:ind w:left="360"/>
              <w:jc w:val="both"/>
              <w:rPr>
                <w:rFonts w:ascii="Arial" w:hAnsi="Arial" w:cs="Arial"/>
              </w:rPr>
            </w:pPr>
            <w:r w:rsidRPr="00873BD3">
              <w:rPr>
                <w:rFonts w:ascii="Arial" w:hAnsi="Arial" w:cs="Arial"/>
              </w:rPr>
              <w:t>Live the brand</w:t>
            </w:r>
          </w:p>
          <w:p w:rsidR="00064B32" w:rsidRPr="00873BD3" w:rsidRDefault="00064B32" w:rsidP="00064B32">
            <w:pPr>
              <w:pStyle w:val="Heading1"/>
              <w:numPr>
                <w:ilvl w:val="0"/>
                <w:numId w:val="0"/>
              </w:numPr>
              <w:tabs>
                <w:tab w:val="left" w:pos="851"/>
              </w:tabs>
              <w:spacing w:before="360"/>
              <w:rPr>
                <w:rFonts w:ascii="Arial" w:hAnsi="Arial" w:cs="Arial"/>
                <w:color w:val="000000" w:themeColor="text1"/>
                <w:sz w:val="22"/>
                <w:szCs w:val="22"/>
              </w:rPr>
            </w:pPr>
            <w:bookmarkStart w:id="108" w:name="_Toc529889310"/>
          </w:p>
          <w:p w:rsidR="00064B32" w:rsidRPr="00873BD3" w:rsidRDefault="00064B32" w:rsidP="00064B32">
            <w:pPr>
              <w:pStyle w:val="Heading1"/>
              <w:numPr>
                <w:ilvl w:val="0"/>
                <w:numId w:val="0"/>
              </w:numPr>
              <w:tabs>
                <w:tab w:val="left" w:pos="851"/>
              </w:tabs>
              <w:spacing w:before="360"/>
              <w:rPr>
                <w:rFonts w:ascii="Arial" w:hAnsi="Arial" w:cs="Arial"/>
                <w:color w:val="000000" w:themeColor="text1"/>
                <w:sz w:val="22"/>
                <w:szCs w:val="22"/>
              </w:rPr>
            </w:pPr>
            <w:r w:rsidRPr="00873BD3">
              <w:rPr>
                <w:rFonts w:ascii="Arial" w:hAnsi="Arial" w:cs="Arial"/>
                <w:color w:val="000000" w:themeColor="text1"/>
                <w:sz w:val="22"/>
                <w:szCs w:val="22"/>
              </w:rPr>
              <w:t>Organogram</w:t>
            </w:r>
            <w:bookmarkEnd w:id="108"/>
          </w:p>
          <w:p w:rsidR="00064B32" w:rsidRPr="00873BD3" w:rsidRDefault="00064B32" w:rsidP="00064B32">
            <w:pPr>
              <w:rPr>
                <w:rFonts w:ascii="Arial" w:hAnsi="Arial" w:cs="Arial"/>
                <w:szCs w:val="22"/>
              </w:rPr>
            </w:pPr>
            <w:r w:rsidRPr="00873BD3">
              <w:rPr>
                <w:rFonts w:ascii="Arial" w:hAnsi="Arial" w:cs="Arial"/>
                <w:szCs w:val="22"/>
              </w:rPr>
              <w:t>The below diagram depicts the Corporate Affairs Brand Management department organogram:</w:t>
            </w:r>
          </w:p>
          <w:p w:rsidR="00064B32" w:rsidRPr="00873BD3" w:rsidRDefault="00064B32" w:rsidP="00064B32">
            <w:pPr>
              <w:rPr>
                <w:rFonts w:ascii="Arial" w:hAnsi="Arial" w:cs="Arial"/>
                <w:szCs w:val="22"/>
                <w:highlight w:val="yellow"/>
              </w:rPr>
            </w:pPr>
          </w:p>
          <w:p w:rsidR="00064B32" w:rsidRPr="00873BD3" w:rsidRDefault="00064B32" w:rsidP="00064B32">
            <w:pPr>
              <w:spacing w:line="360" w:lineRule="auto"/>
              <w:rPr>
                <w:rFonts w:ascii="Arial" w:hAnsi="Arial" w:cs="Arial"/>
                <w:szCs w:val="22"/>
              </w:rPr>
            </w:pPr>
            <w:r w:rsidRPr="00873BD3">
              <w:rPr>
                <w:rFonts w:ascii="Arial" w:hAnsi="Arial" w:cs="Arial"/>
                <w:noProof/>
                <w:szCs w:val="22"/>
                <w:lang w:eastAsia="en-ZA"/>
              </w:rPr>
              <w:drawing>
                <wp:inline distT="0" distB="0" distL="0" distR="0" wp14:anchorId="2DF2F905" wp14:editId="5D4801FE">
                  <wp:extent cx="1080000" cy="23588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982" b="17876"/>
                          <a:stretch/>
                        </pic:blipFill>
                        <pic:spPr bwMode="auto">
                          <a:xfrm>
                            <a:off x="0" y="0"/>
                            <a:ext cx="1080000" cy="235881"/>
                          </a:xfrm>
                          <a:prstGeom prst="rect">
                            <a:avLst/>
                          </a:prstGeom>
                          <a:ln>
                            <a:noFill/>
                          </a:ln>
                          <a:extLst>
                            <a:ext uri="{53640926-AAD7-44D8-BBD7-CCE9431645EC}">
                              <a14:shadowObscured xmlns:a14="http://schemas.microsoft.com/office/drawing/2010/main"/>
                            </a:ext>
                          </a:extLst>
                        </pic:spPr>
                      </pic:pic>
                    </a:graphicData>
                  </a:graphic>
                </wp:inline>
              </w:drawing>
            </w:r>
          </w:p>
          <w:p w:rsidR="00B13AEC" w:rsidRPr="00873BD3" w:rsidRDefault="00B13AEC" w:rsidP="00B13AEC">
            <w:pPr>
              <w:contextualSpacing w:val="0"/>
              <w:jc w:val="left"/>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Events and Other Information</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B13AEC" w:rsidRPr="00873BD3" w:rsidRDefault="00B13AEC"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B13AEC" w:rsidRPr="00873BD3" w:rsidRDefault="00B13AEC"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jc w:val="left"/>
              <w:rPr>
                <w:rFonts w:ascii="Arial" w:hAnsi="Arial" w:cs="Arial"/>
                <w:color w:val="0563C1"/>
                <w:szCs w:val="22"/>
                <w:u w:val="single"/>
                <w:lang w:val="en-ZA" w:eastAsia="en-ZA"/>
              </w:rPr>
            </w:pPr>
            <w:hyperlink r:id="rId104"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B13AEC" w:rsidRPr="00873BD3" w:rsidRDefault="00B13AEC"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B13AEC" w:rsidRPr="00873BD3" w:rsidRDefault="00B13AEC"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B13AEC" w:rsidRPr="00873BD3" w:rsidRDefault="00B13AEC"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B13AEC" w:rsidRPr="00873BD3" w:rsidRDefault="00B13AEC"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B13AEC" w:rsidP="00B13AEC">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064B32" w:rsidRPr="00873BD3" w:rsidRDefault="00064B32" w:rsidP="00064B32">
            <w:pPr>
              <w:pStyle w:val="Heading1"/>
              <w:numPr>
                <w:ilvl w:val="0"/>
                <w:numId w:val="0"/>
              </w:numPr>
              <w:tabs>
                <w:tab w:val="left" w:pos="851"/>
              </w:tabs>
              <w:spacing w:before="360"/>
              <w:jc w:val="both"/>
              <w:rPr>
                <w:rFonts w:ascii="Arial" w:hAnsi="Arial" w:cs="Arial"/>
                <w:color w:val="000000" w:themeColor="text1"/>
                <w:sz w:val="22"/>
                <w:szCs w:val="22"/>
              </w:rPr>
            </w:pPr>
            <w:bookmarkStart w:id="109" w:name="_Toc529889309"/>
            <w:r w:rsidRPr="00873BD3">
              <w:rPr>
                <w:rFonts w:ascii="Arial" w:hAnsi="Arial" w:cs="Arial"/>
                <w:color w:val="000000" w:themeColor="text1"/>
                <w:sz w:val="22"/>
                <w:szCs w:val="22"/>
                <w:lang w:val="en-US"/>
              </w:rPr>
              <w:t>Key Performance Indicator</w:t>
            </w:r>
            <w:bookmarkEnd w:id="109"/>
          </w:p>
          <w:p w:rsidR="00064B32" w:rsidRPr="00873BD3" w:rsidRDefault="00064B32" w:rsidP="00064B32">
            <w:pPr>
              <w:spacing w:line="360" w:lineRule="auto"/>
              <w:rPr>
                <w:rFonts w:ascii="Arial" w:hAnsi="Arial" w:cs="Arial"/>
                <w:szCs w:val="22"/>
              </w:rPr>
            </w:pPr>
          </w:p>
          <w:p w:rsidR="00064B32" w:rsidRPr="00873BD3" w:rsidRDefault="00064B32" w:rsidP="00064B32">
            <w:pPr>
              <w:spacing w:line="360" w:lineRule="auto"/>
              <w:rPr>
                <w:rFonts w:ascii="Arial" w:hAnsi="Arial" w:cs="Arial"/>
                <w:szCs w:val="22"/>
              </w:rPr>
            </w:pPr>
            <w:r w:rsidRPr="00873BD3">
              <w:rPr>
                <w:rFonts w:ascii="Arial" w:hAnsi="Arial" w:cs="Arial"/>
                <w:szCs w:val="22"/>
              </w:rPr>
              <w:t>Below are Corporate Affairs and Brand Management KPIs</w:t>
            </w:r>
          </w:p>
          <w:p w:rsidR="00064B32" w:rsidRPr="00873BD3" w:rsidRDefault="00064B32" w:rsidP="00461CCC">
            <w:pPr>
              <w:pStyle w:val="ListParagraph"/>
              <w:numPr>
                <w:ilvl w:val="0"/>
                <w:numId w:val="63"/>
              </w:numPr>
              <w:spacing w:after="0" w:line="360" w:lineRule="auto"/>
              <w:ind w:left="360"/>
              <w:jc w:val="both"/>
              <w:rPr>
                <w:rFonts w:ascii="Arial" w:hAnsi="Arial" w:cs="Arial"/>
              </w:rPr>
            </w:pPr>
            <w:r w:rsidRPr="00873BD3">
              <w:rPr>
                <w:rFonts w:ascii="Arial" w:hAnsi="Arial" w:cs="Arial"/>
                <w:lang w:val="en-US"/>
              </w:rPr>
              <w:t>Qualitative (Findings) and Quantitative (Brand Value) Analysis</w:t>
            </w:r>
          </w:p>
          <w:p w:rsidR="00064B32" w:rsidRPr="00873BD3" w:rsidRDefault="00064B32" w:rsidP="00461CCC">
            <w:pPr>
              <w:pStyle w:val="ListParagraph"/>
              <w:numPr>
                <w:ilvl w:val="0"/>
                <w:numId w:val="63"/>
              </w:numPr>
              <w:spacing w:after="0" w:line="360" w:lineRule="auto"/>
              <w:ind w:left="360"/>
              <w:jc w:val="both"/>
              <w:rPr>
                <w:rFonts w:ascii="Arial" w:hAnsi="Arial" w:cs="Arial"/>
              </w:rPr>
            </w:pPr>
            <w:r w:rsidRPr="00873BD3">
              <w:rPr>
                <w:rFonts w:ascii="Arial" w:hAnsi="Arial" w:cs="Arial"/>
                <w:lang w:val="en-US"/>
              </w:rPr>
              <w:t xml:space="preserve">Develop strategy and implementation plan </w:t>
            </w:r>
          </w:p>
          <w:p w:rsidR="00B13AEC" w:rsidRPr="00873BD3" w:rsidRDefault="00064B32" w:rsidP="00461CCC">
            <w:pPr>
              <w:numPr>
                <w:ilvl w:val="0"/>
                <w:numId w:val="63"/>
              </w:numPr>
              <w:spacing w:after="160" w:line="360" w:lineRule="auto"/>
              <w:ind w:left="720"/>
              <w:contextualSpacing w:val="0"/>
              <w:rPr>
                <w:rFonts w:ascii="Arial" w:hAnsi="Arial" w:cs="Arial"/>
                <w:szCs w:val="22"/>
                <w:lang w:val="en-US"/>
              </w:rPr>
            </w:pPr>
            <w:r w:rsidRPr="00873BD3">
              <w:rPr>
                <w:rFonts w:ascii="Arial" w:hAnsi="Arial" w:cs="Arial"/>
                <w:szCs w:val="22"/>
                <w:lang w:val="en-US"/>
              </w:rPr>
              <w:t>Coordinate and activate brand and marketing platforms</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064B32"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Text</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B13AEC" w:rsidRPr="00873BD3" w:rsidRDefault="00064B32"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ED220F" w:rsidRPr="00873BD3" w:rsidRDefault="00ED220F" w:rsidP="00ED220F">
            <w:pPr>
              <w:pStyle w:val="Heading1"/>
              <w:numPr>
                <w:ilvl w:val="0"/>
                <w:numId w:val="0"/>
              </w:numPr>
              <w:tabs>
                <w:tab w:val="left" w:pos="851"/>
              </w:tabs>
              <w:spacing w:before="360"/>
              <w:jc w:val="both"/>
              <w:rPr>
                <w:rFonts w:ascii="Arial" w:hAnsi="Arial" w:cs="Arial"/>
                <w:color w:val="000000" w:themeColor="text1"/>
                <w:sz w:val="22"/>
                <w:szCs w:val="22"/>
              </w:rPr>
            </w:pPr>
            <w:bookmarkStart w:id="110" w:name="_Toc529889311"/>
            <w:r w:rsidRPr="00873BD3">
              <w:rPr>
                <w:rFonts w:ascii="Arial" w:hAnsi="Arial" w:cs="Arial"/>
                <w:color w:val="000000" w:themeColor="text1"/>
                <w:sz w:val="22"/>
                <w:szCs w:val="22"/>
              </w:rPr>
              <w:t>Stakeholder Relations</w:t>
            </w:r>
            <w:bookmarkEnd w:id="110"/>
          </w:p>
          <w:p w:rsidR="00ED220F" w:rsidRPr="00873BD3" w:rsidRDefault="00ED220F" w:rsidP="00ED220F">
            <w:pPr>
              <w:pStyle w:val="Heading1"/>
              <w:numPr>
                <w:ilvl w:val="0"/>
                <w:numId w:val="0"/>
              </w:numPr>
              <w:tabs>
                <w:tab w:val="left" w:pos="851"/>
              </w:tabs>
              <w:spacing w:before="360"/>
              <w:ind w:left="360"/>
              <w:jc w:val="both"/>
              <w:rPr>
                <w:rFonts w:ascii="Arial" w:hAnsi="Arial" w:cs="Arial"/>
                <w:color w:val="000000" w:themeColor="text1"/>
                <w:sz w:val="22"/>
                <w:szCs w:val="22"/>
              </w:rPr>
            </w:pPr>
            <w:bookmarkStart w:id="111" w:name="_Toc529889312"/>
          </w:p>
          <w:p w:rsidR="00ED220F" w:rsidRPr="00873BD3" w:rsidRDefault="00ED220F" w:rsidP="00ED220F">
            <w:pPr>
              <w:pStyle w:val="Heading1"/>
              <w:numPr>
                <w:ilvl w:val="0"/>
                <w:numId w:val="0"/>
              </w:numPr>
              <w:tabs>
                <w:tab w:val="left" w:pos="851"/>
              </w:tabs>
              <w:spacing w:before="360"/>
              <w:ind w:left="432" w:hanging="432"/>
              <w:jc w:val="both"/>
              <w:rPr>
                <w:rFonts w:ascii="Arial" w:hAnsi="Arial" w:cs="Arial"/>
                <w:color w:val="000000" w:themeColor="text1"/>
                <w:sz w:val="22"/>
                <w:szCs w:val="22"/>
              </w:rPr>
            </w:pPr>
            <w:r w:rsidRPr="00873BD3">
              <w:rPr>
                <w:rFonts w:ascii="Arial" w:hAnsi="Arial" w:cs="Arial"/>
                <w:color w:val="000000" w:themeColor="text1"/>
                <w:sz w:val="22"/>
                <w:szCs w:val="22"/>
              </w:rPr>
              <w:t>Objectives</w:t>
            </w:r>
            <w:bookmarkEnd w:id="111"/>
          </w:p>
          <w:p w:rsidR="00ED220F" w:rsidRPr="00873BD3" w:rsidRDefault="00ED220F" w:rsidP="00ED220F">
            <w:pPr>
              <w:ind w:left="720"/>
              <w:rPr>
                <w:rFonts w:ascii="Arial" w:hAnsi="Arial" w:cs="Arial"/>
                <w:szCs w:val="22"/>
              </w:rPr>
            </w:pPr>
          </w:p>
          <w:p w:rsidR="00ED220F" w:rsidRPr="00873BD3" w:rsidRDefault="00ED220F" w:rsidP="00ED220F">
            <w:pPr>
              <w:rPr>
                <w:rFonts w:ascii="Arial" w:hAnsi="Arial" w:cs="Arial"/>
                <w:szCs w:val="22"/>
              </w:rPr>
            </w:pPr>
            <w:r w:rsidRPr="00873BD3">
              <w:rPr>
                <w:rFonts w:ascii="Arial" w:hAnsi="Arial" w:cs="Arial"/>
                <w:szCs w:val="22"/>
              </w:rPr>
              <w:t>Below are the objectives of Stakeholder Relations</w:t>
            </w:r>
          </w:p>
          <w:p w:rsidR="00ED220F" w:rsidRPr="00873BD3" w:rsidRDefault="00ED220F" w:rsidP="00461CCC">
            <w:pPr>
              <w:pStyle w:val="ListParagraph"/>
              <w:numPr>
                <w:ilvl w:val="0"/>
                <w:numId w:val="64"/>
              </w:numPr>
              <w:rPr>
                <w:rFonts w:ascii="Arial" w:hAnsi="Arial" w:cs="Arial"/>
              </w:rPr>
            </w:pPr>
            <w:r w:rsidRPr="00873BD3">
              <w:rPr>
                <w:rFonts w:ascii="Arial" w:hAnsi="Arial" w:cs="Arial"/>
              </w:rPr>
              <w:t>Build growing and improving relationships</w:t>
            </w:r>
          </w:p>
          <w:p w:rsidR="00ED220F" w:rsidRPr="00873BD3" w:rsidRDefault="00ED220F" w:rsidP="00461CCC">
            <w:pPr>
              <w:pStyle w:val="ListParagraph"/>
              <w:numPr>
                <w:ilvl w:val="0"/>
                <w:numId w:val="64"/>
              </w:numPr>
              <w:rPr>
                <w:rFonts w:ascii="Arial" w:hAnsi="Arial" w:cs="Arial"/>
              </w:rPr>
            </w:pPr>
            <w:r w:rsidRPr="00873BD3">
              <w:rPr>
                <w:rFonts w:ascii="Arial" w:hAnsi="Arial" w:cs="Arial"/>
              </w:rPr>
              <w:t>Build trust with stakeholders</w:t>
            </w:r>
          </w:p>
          <w:p w:rsidR="00ED220F" w:rsidRPr="00873BD3" w:rsidRDefault="00ED220F" w:rsidP="00461CCC">
            <w:pPr>
              <w:pStyle w:val="ListParagraph"/>
              <w:numPr>
                <w:ilvl w:val="0"/>
                <w:numId w:val="64"/>
              </w:numPr>
              <w:rPr>
                <w:rFonts w:ascii="Arial" w:hAnsi="Arial" w:cs="Arial"/>
              </w:rPr>
            </w:pPr>
            <w:r w:rsidRPr="00873BD3">
              <w:rPr>
                <w:rFonts w:ascii="Arial" w:hAnsi="Arial" w:cs="Arial"/>
              </w:rPr>
              <w:t>Formalise partnerships for business growth and sustainability</w:t>
            </w:r>
          </w:p>
          <w:p w:rsidR="00ED220F" w:rsidRPr="00873BD3" w:rsidRDefault="00ED220F" w:rsidP="00ED220F">
            <w:pPr>
              <w:pStyle w:val="Heading1"/>
              <w:numPr>
                <w:ilvl w:val="0"/>
                <w:numId w:val="0"/>
              </w:numPr>
              <w:tabs>
                <w:tab w:val="left" w:pos="851"/>
              </w:tabs>
              <w:spacing w:before="360"/>
              <w:rPr>
                <w:rFonts w:ascii="Arial" w:hAnsi="Arial" w:cs="Arial"/>
                <w:color w:val="000000" w:themeColor="text1"/>
                <w:sz w:val="22"/>
                <w:szCs w:val="22"/>
              </w:rPr>
            </w:pPr>
            <w:bookmarkStart w:id="112" w:name="_Toc529889314"/>
            <w:bookmarkStart w:id="113" w:name="_Hlk516657175"/>
            <w:r w:rsidRPr="00873BD3">
              <w:rPr>
                <w:rFonts w:ascii="Arial" w:hAnsi="Arial" w:cs="Arial"/>
                <w:color w:val="000000" w:themeColor="text1"/>
                <w:sz w:val="22"/>
                <w:szCs w:val="22"/>
              </w:rPr>
              <w:t>Organogram</w:t>
            </w:r>
            <w:bookmarkEnd w:id="112"/>
          </w:p>
          <w:bookmarkEnd w:id="113"/>
          <w:p w:rsidR="00ED220F" w:rsidRPr="00873BD3" w:rsidRDefault="00ED220F" w:rsidP="00ED220F">
            <w:pPr>
              <w:jc w:val="left"/>
              <w:rPr>
                <w:rFonts w:ascii="Arial" w:hAnsi="Arial" w:cs="Arial"/>
                <w:color w:val="000000" w:themeColor="text1"/>
                <w:szCs w:val="22"/>
                <w:highlight w:val="yellow"/>
              </w:rPr>
            </w:pPr>
          </w:p>
          <w:p w:rsidR="00ED220F" w:rsidRPr="00873BD3" w:rsidRDefault="00ED220F" w:rsidP="00ED220F">
            <w:pPr>
              <w:spacing w:line="360" w:lineRule="auto"/>
              <w:jc w:val="left"/>
              <w:rPr>
                <w:rFonts w:ascii="Arial" w:hAnsi="Arial" w:cs="Arial"/>
                <w:color w:val="000000" w:themeColor="text1"/>
                <w:szCs w:val="22"/>
              </w:rPr>
            </w:pPr>
            <w:r w:rsidRPr="00873BD3">
              <w:rPr>
                <w:rFonts w:ascii="Arial" w:hAnsi="Arial" w:cs="Arial"/>
                <w:color w:val="000000" w:themeColor="text1"/>
                <w:szCs w:val="22"/>
              </w:rPr>
              <w:t>The below diagram depicts the Stakeholder Relations department organogram:</w:t>
            </w:r>
          </w:p>
          <w:p w:rsidR="00ED220F" w:rsidRPr="00873BD3" w:rsidRDefault="00ED220F" w:rsidP="00ED220F">
            <w:pPr>
              <w:spacing w:line="360" w:lineRule="auto"/>
              <w:jc w:val="left"/>
              <w:rPr>
                <w:rFonts w:ascii="Arial" w:hAnsi="Arial" w:cs="Arial"/>
                <w:color w:val="000000" w:themeColor="text1"/>
                <w:szCs w:val="22"/>
              </w:rPr>
            </w:pPr>
            <w:r w:rsidRPr="00873BD3">
              <w:rPr>
                <w:rFonts w:ascii="Arial" w:hAnsi="Arial" w:cs="Arial"/>
                <w:noProof/>
                <w:szCs w:val="22"/>
                <w:lang w:eastAsia="en-ZA"/>
              </w:rPr>
              <w:drawing>
                <wp:inline distT="0" distB="0" distL="0" distR="0" wp14:anchorId="617D19CE" wp14:editId="1753CFDA">
                  <wp:extent cx="844947" cy="82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4947" cy="828000"/>
                          </a:xfrm>
                          <a:prstGeom prst="rect">
                            <a:avLst/>
                          </a:prstGeom>
                        </pic:spPr>
                      </pic:pic>
                    </a:graphicData>
                  </a:graphic>
                </wp:inline>
              </w:drawing>
            </w:r>
          </w:p>
          <w:p w:rsidR="00ED220F" w:rsidRPr="00873BD3" w:rsidRDefault="00ED220F" w:rsidP="00ED220F">
            <w:pPr>
              <w:rPr>
                <w:rFonts w:ascii="Arial" w:hAnsi="Arial" w:cs="Arial"/>
                <w:szCs w:val="22"/>
              </w:rPr>
            </w:pPr>
          </w:p>
          <w:p w:rsidR="00ED220F" w:rsidRPr="00873BD3" w:rsidRDefault="00ED220F" w:rsidP="00ED220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jc w:val="left"/>
              <w:rPr>
                <w:rFonts w:ascii="Arial" w:hAnsi="Arial" w:cs="Arial"/>
                <w:color w:val="0563C1"/>
                <w:szCs w:val="22"/>
                <w:u w:val="single"/>
                <w:lang w:val="en-ZA" w:eastAsia="en-ZA"/>
              </w:rPr>
            </w:pPr>
            <w:hyperlink r:id="rId106"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ED220F">
            <w:pPr>
              <w:pStyle w:val="Heading1"/>
              <w:numPr>
                <w:ilvl w:val="0"/>
                <w:numId w:val="0"/>
              </w:numPr>
              <w:tabs>
                <w:tab w:val="left" w:pos="851"/>
              </w:tabs>
              <w:spacing w:before="360"/>
              <w:rPr>
                <w:rFonts w:ascii="Arial" w:hAnsi="Arial" w:cs="Arial"/>
                <w:color w:val="000000" w:themeColor="text1"/>
                <w:sz w:val="22"/>
                <w:szCs w:val="22"/>
              </w:rPr>
            </w:pPr>
            <w:bookmarkStart w:id="114" w:name="_Toc529889313"/>
            <w:r w:rsidRPr="00873BD3">
              <w:rPr>
                <w:rFonts w:ascii="Arial" w:hAnsi="Arial" w:cs="Arial"/>
                <w:color w:val="000000" w:themeColor="text1"/>
                <w:sz w:val="22"/>
                <w:szCs w:val="22"/>
                <w:lang w:val="en-US"/>
              </w:rPr>
              <w:t>Key Performance Indicator</w:t>
            </w:r>
            <w:bookmarkEnd w:id="114"/>
          </w:p>
          <w:p w:rsidR="00ED220F" w:rsidRPr="00873BD3" w:rsidRDefault="00ED220F" w:rsidP="00ED220F">
            <w:pPr>
              <w:spacing w:line="360" w:lineRule="auto"/>
              <w:ind w:left="720"/>
              <w:rPr>
                <w:rFonts w:ascii="Arial" w:hAnsi="Arial" w:cs="Arial"/>
                <w:szCs w:val="22"/>
              </w:rPr>
            </w:pPr>
          </w:p>
          <w:p w:rsidR="00ED220F" w:rsidRPr="00873BD3" w:rsidRDefault="00ED220F" w:rsidP="00ED220F">
            <w:pPr>
              <w:spacing w:line="360" w:lineRule="auto"/>
              <w:rPr>
                <w:rFonts w:ascii="Arial" w:hAnsi="Arial" w:cs="Arial"/>
                <w:szCs w:val="22"/>
              </w:rPr>
            </w:pPr>
            <w:r w:rsidRPr="00873BD3">
              <w:rPr>
                <w:rFonts w:ascii="Arial" w:hAnsi="Arial" w:cs="Arial"/>
                <w:szCs w:val="22"/>
              </w:rPr>
              <w:t>Below are Stakeholder Relations KPIs</w:t>
            </w:r>
          </w:p>
          <w:p w:rsidR="00ED220F" w:rsidRPr="00873BD3" w:rsidRDefault="00ED220F"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Monitor and track the delivery of the approved stakeholder engagement plan</w:t>
            </w:r>
          </w:p>
          <w:p w:rsidR="00ED220F" w:rsidRPr="00873BD3" w:rsidRDefault="00ED220F"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Assess and report on the stakeholder relationship engagements through stakeholder owners (pulse check)</w:t>
            </w:r>
          </w:p>
          <w:p w:rsidR="00ED220F" w:rsidRPr="00873BD3" w:rsidRDefault="00ED220F"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 xml:space="preserve">Facilitate formal partnership </w:t>
            </w:r>
            <w:r w:rsidRPr="00873BD3">
              <w:rPr>
                <w:rFonts w:ascii="Arial" w:hAnsi="Arial" w:cs="Arial"/>
              </w:rPr>
              <w:lastRenderedPageBreak/>
              <w:t>agreements, SLA’s and MOU’s with key stakeholders</w:t>
            </w:r>
          </w:p>
          <w:p w:rsidR="00ED220F" w:rsidRPr="00873BD3" w:rsidRDefault="00ED220F" w:rsidP="00B13AEC">
            <w:pPr>
              <w:contextualSpacing w:val="0"/>
              <w:rPr>
                <w:rFonts w:ascii="Arial" w:hAnsi="Arial" w:cs="Arial"/>
                <w:color w:val="FF0000"/>
                <w:szCs w:val="22"/>
                <w:lang w:eastAsia="en-ZA"/>
              </w:rPr>
            </w:pP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Text</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ED220F" w:rsidRPr="00873BD3" w:rsidRDefault="00ED220F" w:rsidP="006670E5">
            <w:pPr>
              <w:pStyle w:val="Heading1"/>
              <w:numPr>
                <w:ilvl w:val="0"/>
                <w:numId w:val="0"/>
              </w:numPr>
              <w:tabs>
                <w:tab w:val="left" w:pos="851"/>
              </w:tabs>
              <w:spacing w:before="360"/>
              <w:jc w:val="both"/>
              <w:rPr>
                <w:rFonts w:ascii="Arial" w:hAnsi="Arial" w:cs="Arial"/>
                <w:sz w:val="22"/>
                <w:szCs w:val="22"/>
              </w:rPr>
            </w:pPr>
            <w:bookmarkStart w:id="115" w:name="_Toc529889315"/>
            <w:r w:rsidRPr="00873BD3">
              <w:rPr>
                <w:rFonts w:ascii="Arial" w:hAnsi="Arial" w:cs="Arial"/>
                <w:sz w:val="22"/>
                <w:szCs w:val="22"/>
              </w:rPr>
              <w:t>Socio-Economic Development</w:t>
            </w:r>
            <w:bookmarkEnd w:id="115"/>
          </w:p>
          <w:p w:rsidR="00ED220F" w:rsidRPr="00873BD3" w:rsidRDefault="00ED220F" w:rsidP="006670E5">
            <w:pPr>
              <w:pStyle w:val="Heading1"/>
              <w:numPr>
                <w:ilvl w:val="0"/>
                <w:numId w:val="0"/>
              </w:numPr>
              <w:tabs>
                <w:tab w:val="left" w:pos="851"/>
              </w:tabs>
              <w:spacing w:before="360"/>
              <w:ind w:left="360"/>
              <w:jc w:val="both"/>
              <w:rPr>
                <w:rFonts w:ascii="Arial" w:hAnsi="Arial" w:cs="Arial"/>
                <w:sz w:val="22"/>
                <w:szCs w:val="22"/>
              </w:rPr>
            </w:pPr>
            <w:bookmarkStart w:id="116" w:name="_Toc529889316"/>
            <w:r w:rsidRPr="00873BD3">
              <w:rPr>
                <w:rFonts w:ascii="Arial" w:hAnsi="Arial" w:cs="Arial"/>
                <w:sz w:val="22"/>
                <w:szCs w:val="22"/>
              </w:rPr>
              <w:t>Objectives</w:t>
            </w:r>
            <w:bookmarkEnd w:id="116"/>
          </w:p>
          <w:p w:rsidR="00ED220F" w:rsidRPr="00873BD3" w:rsidRDefault="00ED220F" w:rsidP="006670E5">
            <w:pPr>
              <w:rPr>
                <w:rFonts w:ascii="Arial" w:hAnsi="Arial" w:cs="Arial"/>
                <w:szCs w:val="22"/>
              </w:rPr>
            </w:pPr>
          </w:p>
          <w:p w:rsidR="00ED220F" w:rsidRPr="00873BD3" w:rsidRDefault="00ED220F" w:rsidP="006670E5">
            <w:pPr>
              <w:rPr>
                <w:rFonts w:ascii="Arial" w:hAnsi="Arial" w:cs="Arial"/>
                <w:szCs w:val="22"/>
              </w:rPr>
            </w:pPr>
            <w:r w:rsidRPr="00873BD3">
              <w:rPr>
                <w:rFonts w:ascii="Arial" w:hAnsi="Arial" w:cs="Arial"/>
                <w:szCs w:val="22"/>
              </w:rPr>
              <w:t>Below are the objectives of the Socio-Economic Development department</w:t>
            </w:r>
          </w:p>
          <w:p w:rsidR="006670E5" w:rsidRPr="00873BD3" w:rsidRDefault="006670E5" w:rsidP="006670E5">
            <w:pPr>
              <w:rPr>
                <w:rFonts w:ascii="Arial" w:hAnsi="Arial" w:cs="Arial"/>
                <w:szCs w:val="22"/>
              </w:rPr>
            </w:pPr>
          </w:p>
          <w:p w:rsidR="00ED220F" w:rsidRPr="00873BD3" w:rsidRDefault="00ED220F" w:rsidP="00461CCC">
            <w:pPr>
              <w:pStyle w:val="ListParagraph"/>
              <w:numPr>
                <w:ilvl w:val="0"/>
                <w:numId w:val="65"/>
              </w:numPr>
              <w:spacing w:line="360" w:lineRule="auto"/>
              <w:jc w:val="both"/>
              <w:rPr>
                <w:rFonts w:ascii="Arial" w:hAnsi="Arial" w:cs="Arial"/>
              </w:rPr>
            </w:pPr>
            <w:r w:rsidRPr="00873BD3">
              <w:rPr>
                <w:rFonts w:ascii="Arial" w:hAnsi="Arial" w:cs="Arial"/>
              </w:rPr>
              <w:t>Deliver impactful education interventions</w:t>
            </w:r>
          </w:p>
          <w:p w:rsidR="00ED220F" w:rsidRPr="00873BD3" w:rsidRDefault="00ED220F" w:rsidP="00461CCC">
            <w:pPr>
              <w:pStyle w:val="ListParagraph"/>
              <w:numPr>
                <w:ilvl w:val="0"/>
                <w:numId w:val="65"/>
              </w:numPr>
              <w:spacing w:line="360" w:lineRule="auto"/>
              <w:jc w:val="both"/>
              <w:rPr>
                <w:rFonts w:ascii="Arial" w:hAnsi="Arial" w:cs="Arial"/>
              </w:rPr>
            </w:pPr>
            <w:r w:rsidRPr="00873BD3">
              <w:rPr>
                <w:rFonts w:ascii="Arial" w:hAnsi="Arial" w:cs="Arial"/>
              </w:rPr>
              <w:t xml:space="preserve">Create economic opportunities for women, youth and persons with disabilities </w:t>
            </w:r>
          </w:p>
          <w:p w:rsidR="00ED220F" w:rsidRPr="00873BD3" w:rsidRDefault="00ED220F" w:rsidP="00461CCC">
            <w:pPr>
              <w:pStyle w:val="ListParagraph"/>
              <w:numPr>
                <w:ilvl w:val="0"/>
                <w:numId w:val="65"/>
              </w:numPr>
              <w:spacing w:line="360" w:lineRule="auto"/>
              <w:jc w:val="both"/>
              <w:rPr>
                <w:rFonts w:ascii="Arial" w:hAnsi="Arial" w:cs="Arial"/>
              </w:rPr>
            </w:pPr>
            <w:r w:rsidRPr="00873BD3">
              <w:rPr>
                <w:rFonts w:ascii="Arial" w:hAnsi="Arial" w:cs="Arial"/>
              </w:rPr>
              <w:t>Contribute to environmental sustainability</w:t>
            </w:r>
          </w:p>
          <w:p w:rsidR="006670E5" w:rsidRPr="00873BD3" w:rsidRDefault="006670E5" w:rsidP="006670E5">
            <w:pPr>
              <w:pStyle w:val="Heading1"/>
              <w:numPr>
                <w:ilvl w:val="0"/>
                <w:numId w:val="0"/>
              </w:numPr>
              <w:tabs>
                <w:tab w:val="left" w:pos="851"/>
              </w:tabs>
              <w:spacing w:before="360"/>
              <w:jc w:val="both"/>
              <w:rPr>
                <w:rFonts w:ascii="Arial" w:hAnsi="Arial" w:cs="Arial"/>
                <w:sz w:val="22"/>
                <w:szCs w:val="22"/>
              </w:rPr>
            </w:pPr>
            <w:bookmarkStart w:id="117" w:name="_Toc529889318"/>
            <w:r w:rsidRPr="00873BD3">
              <w:rPr>
                <w:rFonts w:ascii="Arial" w:hAnsi="Arial" w:cs="Arial"/>
                <w:sz w:val="22"/>
                <w:szCs w:val="22"/>
              </w:rPr>
              <w:lastRenderedPageBreak/>
              <w:t>Organogram</w:t>
            </w:r>
            <w:bookmarkEnd w:id="117"/>
          </w:p>
          <w:p w:rsidR="006670E5" w:rsidRPr="00873BD3" w:rsidRDefault="006670E5" w:rsidP="006670E5">
            <w:pPr>
              <w:spacing w:line="360" w:lineRule="auto"/>
              <w:rPr>
                <w:rFonts w:ascii="Arial" w:hAnsi="Arial" w:cs="Arial"/>
                <w:szCs w:val="22"/>
              </w:rPr>
            </w:pPr>
          </w:p>
          <w:p w:rsidR="006670E5" w:rsidRPr="00873BD3" w:rsidRDefault="006670E5" w:rsidP="006670E5">
            <w:pPr>
              <w:spacing w:line="360" w:lineRule="auto"/>
              <w:rPr>
                <w:rFonts w:ascii="Arial" w:hAnsi="Arial" w:cs="Arial"/>
                <w:szCs w:val="22"/>
              </w:rPr>
            </w:pPr>
            <w:r w:rsidRPr="00873BD3">
              <w:rPr>
                <w:rFonts w:ascii="Arial" w:hAnsi="Arial" w:cs="Arial"/>
                <w:szCs w:val="22"/>
              </w:rPr>
              <w:t>The below diagram depicts the Socio-Economic Development department organogram:</w:t>
            </w:r>
          </w:p>
          <w:p w:rsidR="006670E5" w:rsidRPr="00873BD3" w:rsidRDefault="006670E5" w:rsidP="006670E5">
            <w:pPr>
              <w:spacing w:line="360" w:lineRule="auto"/>
              <w:rPr>
                <w:rFonts w:ascii="Arial" w:hAnsi="Arial" w:cs="Arial"/>
                <w:szCs w:val="22"/>
              </w:rPr>
            </w:pPr>
            <w:r w:rsidRPr="00873BD3">
              <w:rPr>
                <w:rFonts w:ascii="Arial" w:hAnsi="Arial" w:cs="Arial"/>
                <w:noProof/>
                <w:szCs w:val="22"/>
                <w:lang w:eastAsia="en-ZA"/>
              </w:rPr>
              <w:drawing>
                <wp:inline distT="0" distB="0" distL="0" distR="0" wp14:anchorId="28F4528E" wp14:editId="400FE6DB">
                  <wp:extent cx="923233" cy="82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23233" cy="828000"/>
                          </a:xfrm>
                          <a:prstGeom prst="rect">
                            <a:avLst/>
                          </a:prstGeom>
                        </pic:spPr>
                      </pic:pic>
                    </a:graphicData>
                  </a:graphic>
                </wp:inline>
              </w:drawing>
            </w:r>
          </w:p>
          <w:p w:rsidR="00ED220F" w:rsidRPr="00873BD3" w:rsidRDefault="00ED220F" w:rsidP="006670E5">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jc w:val="left"/>
              <w:rPr>
                <w:rFonts w:ascii="Arial" w:hAnsi="Arial" w:cs="Arial"/>
                <w:color w:val="0563C1"/>
                <w:szCs w:val="22"/>
                <w:u w:val="single"/>
                <w:lang w:val="en-ZA" w:eastAsia="en-ZA"/>
              </w:rPr>
            </w:pPr>
            <w:hyperlink r:id="rId10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ED220F" w:rsidRPr="00873BD3" w:rsidRDefault="00ED220F"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ED220F" w:rsidRPr="00873BD3" w:rsidRDefault="00ED220F"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6670E5">
            <w:pPr>
              <w:pStyle w:val="Heading1"/>
              <w:numPr>
                <w:ilvl w:val="0"/>
                <w:numId w:val="0"/>
              </w:numPr>
              <w:tabs>
                <w:tab w:val="left" w:pos="851"/>
              </w:tabs>
              <w:spacing w:before="360"/>
              <w:rPr>
                <w:rFonts w:ascii="Arial" w:hAnsi="Arial" w:cs="Arial"/>
                <w:color w:val="000000" w:themeColor="text1"/>
                <w:sz w:val="22"/>
                <w:szCs w:val="22"/>
              </w:rPr>
            </w:pPr>
            <w:bookmarkStart w:id="118" w:name="_Toc529889317"/>
            <w:r w:rsidRPr="00873BD3">
              <w:rPr>
                <w:rFonts w:ascii="Arial" w:hAnsi="Arial" w:cs="Arial"/>
                <w:color w:val="000000" w:themeColor="text1"/>
                <w:sz w:val="22"/>
                <w:szCs w:val="22"/>
                <w:lang w:val="en-US"/>
              </w:rPr>
              <w:t>Key Performance Indicator</w:t>
            </w:r>
            <w:bookmarkEnd w:id="118"/>
          </w:p>
          <w:p w:rsidR="006670E5" w:rsidRPr="00873BD3" w:rsidRDefault="006670E5" w:rsidP="006670E5">
            <w:pPr>
              <w:spacing w:line="360" w:lineRule="auto"/>
              <w:ind w:left="720"/>
              <w:rPr>
                <w:rFonts w:ascii="Arial" w:hAnsi="Arial" w:cs="Arial"/>
                <w:szCs w:val="22"/>
              </w:rPr>
            </w:pPr>
          </w:p>
          <w:p w:rsidR="006670E5" w:rsidRPr="00873BD3" w:rsidRDefault="006670E5" w:rsidP="006670E5">
            <w:pPr>
              <w:spacing w:line="360" w:lineRule="auto"/>
              <w:rPr>
                <w:rFonts w:ascii="Arial" w:hAnsi="Arial" w:cs="Arial"/>
                <w:szCs w:val="22"/>
              </w:rPr>
            </w:pPr>
            <w:r w:rsidRPr="00873BD3">
              <w:rPr>
                <w:rFonts w:ascii="Arial" w:hAnsi="Arial" w:cs="Arial"/>
                <w:szCs w:val="22"/>
              </w:rPr>
              <w:t>Below are Socio-Economic Development KPIs</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 xml:space="preserve">Invest in education opportunities to bona fide beneficiaries (Black South Africans as defined by B-BBEE Act) thereby enabling direct and </w:t>
            </w:r>
            <w:r w:rsidRPr="00873BD3">
              <w:rPr>
                <w:rFonts w:ascii="Arial" w:hAnsi="Arial" w:cs="Arial"/>
              </w:rPr>
              <w:lastRenderedPageBreak/>
              <w:t xml:space="preserve">indirect sustainable livelihoods  </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 xml:space="preserve">Invest in economic opportunities to bona fide beneficiaries (Black South Africans as defined by B-BBEE Act) to enable direct and indirect sustainable livelihoods  </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Invest in environmental prospects to conserve, protect and preserve the environment for future generations</w:t>
            </w:r>
          </w:p>
          <w:p w:rsidR="00ED220F" w:rsidRPr="00873BD3" w:rsidRDefault="00ED220F" w:rsidP="00B13AEC">
            <w:pPr>
              <w:contextualSpacing w:val="0"/>
              <w:rPr>
                <w:rFonts w:ascii="Arial" w:hAnsi="Arial" w:cs="Arial"/>
                <w:color w:val="FF0000"/>
                <w:szCs w:val="22"/>
                <w:lang w:eastAsia="en-ZA"/>
              </w:rPr>
            </w:pP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ED220F" w:rsidRPr="00873BD3" w:rsidRDefault="00ED220F"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6670E5" w:rsidRPr="00873BD3" w:rsidRDefault="006670E5" w:rsidP="006670E5">
            <w:pPr>
              <w:pStyle w:val="Heading1"/>
              <w:numPr>
                <w:ilvl w:val="0"/>
                <w:numId w:val="0"/>
              </w:numPr>
              <w:tabs>
                <w:tab w:val="left" w:pos="851"/>
              </w:tabs>
              <w:spacing w:before="360"/>
              <w:rPr>
                <w:rFonts w:ascii="Arial" w:hAnsi="Arial" w:cs="Arial"/>
                <w:color w:val="000000" w:themeColor="text1"/>
                <w:sz w:val="22"/>
                <w:szCs w:val="22"/>
              </w:rPr>
            </w:pPr>
            <w:bookmarkStart w:id="119" w:name="_Toc529889319"/>
            <w:r w:rsidRPr="00873BD3">
              <w:rPr>
                <w:rFonts w:ascii="Arial" w:hAnsi="Arial" w:cs="Arial"/>
                <w:color w:val="000000" w:themeColor="text1"/>
                <w:sz w:val="22"/>
                <w:szCs w:val="22"/>
                <w:lang w:val="en-US"/>
              </w:rPr>
              <w:t>Corporate Affairs Internal Communications</w:t>
            </w:r>
            <w:bookmarkEnd w:id="119"/>
          </w:p>
          <w:p w:rsidR="006670E5" w:rsidRPr="00873BD3" w:rsidRDefault="006670E5" w:rsidP="006670E5">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20" w:name="_Toc529889320"/>
            <w:r w:rsidRPr="00873BD3">
              <w:rPr>
                <w:rFonts w:ascii="Arial" w:hAnsi="Arial" w:cs="Arial"/>
                <w:color w:val="000000" w:themeColor="text1"/>
                <w:sz w:val="22"/>
                <w:szCs w:val="22"/>
              </w:rPr>
              <w:t>Objectives</w:t>
            </w:r>
            <w:bookmarkEnd w:id="120"/>
          </w:p>
          <w:p w:rsidR="006670E5" w:rsidRPr="00873BD3" w:rsidRDefault="006670E5" w:rsidP="006670E5">
            <w:pPr>
              <w:ind w:left="720"/>
              <w:rPr>
                <w:rFonts w:ascii="Arial" w:hAnsi="Arial" w:cs="Arial"/>
                <w:szCs w:val="22"/>
              </w:rPr>
            </w:pPr>
          </w:p>
          <w:p w:rsidR="006670E5" w:rsidRPr="00873BD3" w:rsidRDefault="006670E5" w:rsidP="006670E5">
            <w:pPr>
              <w:rPr>
                <w:rFonts w:ascii="Arial" w:hAnsi="Arial" w:cs="Arial"/>
                <w:szCs w:val="22"/>
              </w:rPr>
            </w:pPr>
            <w:r w:rsidRPr="00873BD3">
              <w:rPr>
                <w:rFonts w:ascii="Arial" w:hAnsi="Arial" w:cs="Arial"/>
                <w:szCs w:val="22"/>
              </w:rPr>
              <w:t xml:space="preserve">Below are the objectives of the </w:t>
            </w:r>
            <w:r w:rsidRPr="00873BD3">
              <w:rPr>
                <w:rFonts w:ascii="Arial" w:hAnsi="Arial" w:cs="Arial"/>
                <w:szCs w:val="22"/>
                <w:lang w:val="en-US"/>
              </w:rPr>
              <w:t>Corporate Affairs Internal Communications department</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Drive interactive engagement</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Deliver relevant, accurate and timely information</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Entrench ACSA PRIDE values and strategy</w:t>
            </w:r>
          </w:p>
          <w:p w:rsidR="006670E5" w:rsidRPr="00873BD3" w:rsidRDefault="006670E5" w:rsidP="006670E5">
            <w:pPr>
              <w:pStyle w:val="Heading1"/>
              <w:numPr>
                <w:ilvl w:val="0"/>
                <w:numId w:val="0"/>
              </w:numPr>
              <w:tabs>
                <w:tab w:val="left" w:pos="851"/>
              </w:tabs>
              <w:spacing w:before="360"/>
              <w:rPr>
                <w:rFonts w:ascii="Arial" w:hAnsi="Arial" w:cs="Arial"/>
                <w:color w:val="000000" w:themeColor="text1"/>
                <w:sz w:val="22"/>
                <w:szCs w:val="22"/>
              </w:rPr>
            </w:pPr>
            <w:bookmarkStart w:id="121" w:name="_Toc529889322"/>
            <w:r w:rsidRPr="00873BD3">
              <w:rPr>
                <w:rFonts w:ascii="Arial" w:hAnsi="Arial" w:cs="Arial"/>
                <w:color w:val="000000" w:themeColor="text1"/>
                <w:sz w:val="22"/>
                <w:szCs w:val="22"/>
              </w:rPr>
              <w:t>Organogram</w:t>
            </w:r>
            <w:bookmarkEnd w:id="121"/>
          </w:p>
          <w:p w:rsidR="006670E5" w:rsidRPr="00873BD3" w:rsidRDefault="006670E5" w:rsidP="006670E5">
            <w:pPr>
              <w:spacing w:line="360" w:lineRule="auto"/>
              <w:ind w:left="720"/>
              <w:rPr>
                <w:rFonts w:ascii="Arial" w:hAnsi="Arial" w:cs="Arial"/>
                <w:szCs w:val="22"/>
              </w:rPr>
            </w:pPr>
          </w:p>
          <w:p w:rsidR="006670E5" w:rsidRPr="00873BD3" w:rsidRDefault="006670E5" w:rsidP="006670E5">
            <w:pPr>
              <w:spacing w:line="360" w:lineRule="auto"/>
              <w:rPr>
                <w:rFonts w:ascii="Arial" w:hAnsi="Arial" w:cs="Arial"/>
                <w:szCs w:val="22"/>
              </w:rPr>
            </w:pPr>
            <w:r w:rsidRPr="00873BD3">
              <w:rPr>
                <w:rFonts w:ascii="Arial" w:hAnsi="Arial" w:cs="Arial"/>
                <w:szCs w:val="22"/>
              </w:rPr>
              <w:t xml:space="preserve">The below diagram depicts the </w:t>
            </w:r>
            <w:r w:rsidRPr="00873BD3">
              <w:rPr>
                <w:rFonts w:ascii="Arial" w:hAnsi="Arial" w:cs="Arial"/>
                <w:szCs w:val="22"/>
                <w:lang w:val="en-US"/>
              </w:rPr>
              <w:t xml:space="preserve">Corporate Affairs Internal </w:t>
            </w:r>
            <w:r w:rsidRPr="00873BD3">
              <w:rPr>
                <w:rFonts w:ascii="Arial" w:hAnsi="Arial" w:cs="Arial"/>
                <w:szCs w:val="22"/>
                <w:lang w:val="en-US"/>
              </w:rPr>
              <w:lastRenderedPageBreak/>
              <w:t xml:space="preserve">Communications </w:t>
            </w:r>
            <w:r w:rsidRPr="00873BD3">
              <w:rPr>
                <w:rFonts w:ascii="Arial" w:hAnsi="Arial" w:cs="Arial"/>
                <w:szCs w:val="22"/>
              </w:rPr>
              <w:t>organogram:</w:t>
            </w:r>
          </w:p>
          <w:p w:rsidR="006670E5" w:rsidRPr="00873BD3" w:rsidRDefault="006670E5" w:rsidP="006670E5">
            <w:pPr>
              <w:spacing w:line="360" w:lineRule="auto"/>
              <w:rPr>
                <w:rFonts w:ascii="Arial" w:hAnsi="Arial" w:cs="Arial"/>
                <w:szCs w:val="22"/>
              </w:rPr>
            </w:pPr>
            <w:r w:rsidRPr="00873BD3">
              <w:rPr>
                <w:rFonts w:ascii="Arial" w:hAnsi="Arial" w:cs="Arial"/>
                <w:noProof/>
                <w:szCs w:val="22"/>
                <w:lang w:eastAsia="en-ZA"/>
              </w:rPr>
              <w:drawing>
                <wp:inline distT="0" distB="0" distL="0" distR="0" wp14:anchorId="44D4436E" wp14:editId="1E2BB5B8">
                  <wp:extent cx="811719" cy="828000"/>
                  <wp:effectExtent l="0" t="0" r="7620" b="0"/>
                  <wp:docPr id="3680" name="Picture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11719" cy="828000"/>
                          </a:xfrm>
                          <a:prstGeom prst="rect">
                            <a:avLst/>
                          </a:prstGeom>
                        </pic:spPr>
                      </pic:pic>
                    </a:graphicData>
                  </a:graphic>
                </wp:inline>
              </w:drawing>
            </w:r>
          </w:p>
          <w:p w:rsidR="006670E5" w:rsidRPr="00873BD3" w:rsidRDefault="006670E5" w:rsidP="00B13AEC">
            <w:pPr>
              <w:contextualSpacing w:val="0"/>
              <w:jc w:val="center"/>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jc w:val="left"/>
              <w:rPr>
                <w:rFonts w:ascii="Arial" w:hAnsi="Arial" w:cs="Arial"/>
                <w:color w:val="0563C1"/>
                <w:szCs w:val="22"/>
                <w:u w:val="single"/>
                <w:lang w:val="en-ZA" w:eastAsia="en-ZA"/>
              </w:rPr>
            </w:pPr>
            <w:hyperlink r:id="rId110"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6670E5" w:rsidRPr="00873BD3" w:rsidRDefault="006670E5" w:rsidP="00B13AEC">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6670E5" w:rsidRPr="00873BD3" w:rsidRDefault="006670E5" w:rsidP="00B13AEC">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6670E5">
            <w:pPr>
              <w:pStyle w:val="Heading1"/>
              <w:numPr>
                <w:ilvl w:val="0"/>
                <w:numId w:val="0"/>
              </w:numPr>
              <w:tabs>
                <w:tab w:val="left" w:pos="851"/>
              </w:tabs>
              <w:spacing w:before="360"/>
              <w:rPr>
                <w:rFonts w:ascii="Arial" w:hAnsi="Arial" w:cs="Arial"/>
                <w:color w:val="000000" w:themeColor="text1"/>
                <w:sz w:val="22"/>
                <w:szCs w:val="22"/>
              </w:rPr>
            </w:pPr>
            <w:r w:rsidRPr="00873BD3">
              <w:rPr>
                <w:rFonts w:ascii="Arial" w:hAnsi="Arial" w:cs="Arial"/>
                <w:color w:val="FF0000"/>
                <w:sz w:val="22"/>
                <w:szCs w:val="22"/>
                <w:lang w:eastAsia="en-ZA"/>
              </w:rPr>
              <w:t xml:space="preserve"> </w:t>
            </w:r>
            <w:bookmarkStart w:id="122" w:name="_Toc529889321"/>
            <w:r w:rsidRPr="00873BD3">
              <w:rPr>
                <w:rFonts w:ascii="Arial" w:hAnsi="Arial" w:cs="Arial"/>
                <w:color w:val="000000" w:themeColor="text1"/>
                <w:sz w:val="22"/>
                <w:szCs w:val="22"/>
                <w:lang w:val="en-US"/>
              </w:rPr>
              <w:t>Key Performance Indicator</w:t>
            </w:r>
            <w:bookmarkEnd w:id="122"/>
          </w:p>
          <w:p w:rsidR="006670E5" w:rsidRPr="00873BD3" w:rsidRDefault="006670E5" w:rsidP="006670E5">
            <w:pPr>
              <w:spacing w:line="360" w:lineRule="auto"/>
              <w:ind w:left="720"/>
              <w:rPr>
                <w:rFonts w:ascii="Arial" w:hAnsi="Arial" w:cs="Arial"/>
                <w:szCs w:val="22"/>
              </w:rPr>
            </w:pPr>
          </w:p>
          <w:p w:rsidR="006670E5" w:rsidRPr="00873BD3" w:rsidRDefault="006670E5" w:rsidP="006670E5">
            <w:pPr>
              <w:spacing w:line="360" w:lineRule="auto"/>
              <w:rPr>
                <w:rFonts w:ascii="Arial" w:hAnsi="Arial" w:cs="Arial"/>
                <w:szCs w:val="22"/>
              </w:rPr>
            </w:pPr>
            <w:r w:rsidRPr="00873BD3">
              <w:rPr>
                <w:rFonts w:ascii="Arial" w:hAnsi="Arial" w:cs="Arial"/>
                <w:szCs w:val="22"/>
              </w:rPr>
              <w:t>Below are Socio-Economic Development KPIs</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Lead and coordinate all planned internal communication activities</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Provide strategic communication support to our business</w:t>
            </w:r>
          </w:p>
          <w:p w:rsidR="006670E5" w:rsidRPr="00873BD3" w:rsidRDefault="006670E5" w:rsidP="00461CCC">
            <w:pPr>
              <w:pStyle w:val="ListParagraph"/>
              <w:numPr>
                <w:ilvl w:val="0"/>
                <w:numId w:val="63"/>
              </w:numPr>
              <w:spacing w:after="0" w:line="360" w:lineRule="auto"/>
              <w:ind w:left="720"/>
              <w:jc w:val="both"/>
              <w:rPr>
                <w:rFonts w:ascii="Arial" w:hAnsi="Arial" w:cs="Arial"/>
              </w:rPr>
            </w:pPr>
            <w:r w:rsidRPr="00873BD3">
              <w:rPr>
                <w:rFonts w:ascii="Arial" w:hAnsi="Arial" w:cs="Arial"/>
              </w:rPr>
              <w:t>Employee engagements on Company strategy and PRIDE values</w:t>
            </w:r>
          </w:p>
          <w:p w:rsidR="006670E5" w:rsidRPr="00873BD3" w:rsidRDefault="006670E5" w:rsidP="00B13AEC">
            <w:pPr>
              <w:contextualSpacing w:val="0"/>
              <w:rPr>
                <w:rFonts w:ascii="Arial" w:hAnsi="Arial" w:cs="Arial"/>
                <w:color w:val="FF0000"/>
                <w:szCs w:val="22"/>
                <w:lang w:eastAsia="en-ZA"/>
              </w:rPr>
            </w:pPr>
          </w:p>
        </w:tc>
        <w:tc>
          <w:tcPr>
            <w:tcW w:w="1390"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Text</w:t>
            </w:r>
          </w:p>
        </w:tc>
        <w:tc>
          <w:tcPr>
            <w:tcW w:w="2308" w:type="dxa"/>
            <w:tcBorders>
              <w:top w:val="single" w:sz="4" w:space="0" w:color="auto"/>
              <w:left w:val="nil"/>
              <w:bottom w:val="single" w:sz="4" w:space="0" w:color="auto"/>
              <w:right w:val="single" w:sz="4" w:space="0" w:color="auto"/>
            </w:tcBorders>
            <w:shd w:val="clear" w:color="000000" w:fill="F2F2F2"/>
            <w:noWrap/>
            <w:vAlign w:val="center"/>
          </w:tcPr>
          <w:p w:rsidR="006670E5" w:rsidRPr="00873BD3" w:rsidRDefault="006670E5" w:rsidP="00B13AEC">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D0CECE" w:themeFill="background2" w:themeFillShade="E6"/>
            <w:vAlign w:val="bottom"/>
          </w:tcPr>
          <w:p w:rsidR="008B6AEF" w:rsidRPr="00873BD3" w:rsidRDefault="008B6AEF" w:rsidP="00787953">
            <w:pPr>
              <w:spacing w:after="240"/>
              <w:contextualSpacing w:val="0"/>
              <w:rPr>
                <w:rFonts w:ascii="Arial" w:hAnsi="Arial" w:cs="Arial"/>
                <w:b/>
                <w:bCs/>
                <w:color w:val="000000"/>
                <w:szCs w:val="22"/>
                <w:lang w:val="en-ZA" w:eastAsia="en-ZA"/>
              </w:rPr>
            </w:pPr>
            <w:r w:rsidRPr="00873BD3">
              <w:rPr>
                <w:rFonts w:ascii="Arial" w:hAnsi="Arial" w:cs="Arial"/>
                <w:b/>
                <w:bCs/>
                <w:color w:val="000000"/>
                <w:szCs w:val="22"/>
                <w:lang w:val="en-ZA" w:eastAsia="en-ZA"/>
              </w:rPr>
              <w:t>Transformation</w:t>
            </w:r>
          </w:p>
          <w:p w:rsidR="008B6AEF" w:rsidRPr="00873BD3" w:rsidRDefault="008B6AE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23" w:name="_Toc519061072"/>
            <w:r w:rsidRPr="00873BD3">
              <w:rPr>
                <w:rFonts w:ascii="Arial" w:hAnsi="Arial" w:cs="Arial"/>
                <w:color w:val="000000" w:themeColor="text1"/>
                <w:sz w:val="22"/>
                <w:szCs w:val="22"/>
              </w:rPr>
              <w:t>Divisional Overview (including Division Strategy; Mission and Vision)</w:t>
            </w:r>
            <w:bookmarkEnd w:id="123"/>
          </w:p>
          <w:p w:rsidR="008B6AEF" w:rsidRPr="00873BD3" w:rsidRDefault="008B6AEF" w:rsidP="00787953">
            <w:pPr>
              <w:rPr>
                <w:rFonts w:ascii="Arial" w:hAnsi="Arial" w:cs="Arial"/>
                <w:color w:val="000000" w:themeColor="text1"/>
                <w:szCs w:val="22"/>
              </w:rPr>
            </w:pPr>
          </w:p>
          <w:p w:rsidR="008B6AEF" w:rsidRPr="00873BD3" w:rsidRDefault="008B6AEF" w:rsidP="00787953">
            <w:pPr>
              <w:spacing w:line="360" w:lineRule="auto"/>
              <w:rPr>
                <w:rFonts w:ascii="Arial" w:hAnsi="Arial" w:cs="Arial"/>
                <w:b/>
                <w:color w:val="000000" w:themeColor="text1"/>
                <w:szCs w:val="22"/>
              </w:rPr>
            </w:pPr>
            <w:r w:rsidRPr="00873BD3">
              <w:rPr>
                <w:rFonts w:ascii="Arial" w:hAnsi="Arial" w:cs="Arial"/>
                <w:b/>
                <w:color w:val="000000" w:themeColor="text1"/>
                <w:szCs w:val="22"/>
              </w:rPr>
              <w:t>Transformation in Action</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Airports Company South Africa is committed to developing the socio-economic status of the previously disadvantaged South Africans. Our transformation initiatives look beyond legislation and focus on tangible development to strengthen our democracy.</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lastRenderedPageBreak/>
              <w:t>We are committed to the transformation imperatives of the National Development Plan to seek to aid the eradication of poverty through various programmes and initiatives. Socially, we position ourselves in a manner that guides development while embodying equality and fairness.</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The Company’s and country’s needs inform our transformation model and activities, which directly relate to our strategy.</w:t>
            </w:r>
          </w:p>
          <w:p w:rsidR="008B6AEF" w:rsidRPr="00873BD3" w:rsidRDefault="008B6AEF" w:rsidP="00787953">
            <w:pPr>
              <w:spacing w:line="360" w:lineRule="auto"/>
              <w:rPr>
                <w:rFonts w:ascii="Arial" w:hAnsi="Arial" w:cs="Arial"/>
                <w:color w:val="000000" w:themeColor="text1"/>
                <w:szCs w:val="22"/>
              </w:rPr>
            </w:pPr>
          </w:p>
          <w:p w:rsidR="008B6AEF" w:rsidRPr="00873BD3" w:rsidRDefault="008B6AEF" w:rsidP="00787953">
            <w:pPr>
              <w:spacing w:line="360" w:lineRule="auto"/>
              <w:rPr>
                <w:rFonts w:ascii="Arial" w:hAnsi="Arial" w:cs="Arial"/>
                <w:b/>
                <w:color w:val="000000" w:themeColor="text1"/>
                <w:szCs w:val="22"/>
              </w:rPr>
            </w:pPr>
            <w:r w:rsidRPr="00873BD3">
              <w:rPr>
                <w:rFonts w:ascii="Arial" w:hAnsi="Arial" w:cs="Arial"/>
                <w:b/>
                <w:color w:val="000000" w:themeColor="text1"/>
                <w:szCs w:val="22"/>
              </w:rPr>
              <w:t>Transformation Imperatives</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Align with government’s focus areas.</w:t>
            </w:r>
          </w:p>
          <w:p w:rsidR="008B6AEF" w:rsidRPr="00873BD3" w:rsidRDefault="008B6AEF" w:rsidP="00787953">
            <w:pPr>
              <w:spacing w:line="360" w:lineRule="auto"/>
              <w:rPr>
                <w:rFonts w:ascii="Arial" w:hAnsi="Arial" w:cs="Arial"/>
                <w:color w:val="000000" w:themeColor="text1"/>
                <w:szCs w:val="22"/>
                <w:u w:val="single"/>
              </w:rPr>
            </w:pPr>
            <w:r w:rsidRPr="00873BD3">
              <w:rPr>
                <w:rFonts w:ascii="Arial" w:hAnsi="Arial" w:cs="Arial"/>
                <w:color w:val="000000" w:themeColor="text1"/>
                <w:szCs w:val="22"/>
                <w:u w:val="single"/>
              </w:rPr>
              <w:t>Social Imperative</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lastRenderedPageBreak/>
              <w:t>Design and implement socio-economic activities that will empower our communities to ultimately lead better lives</w:t>
            </w:r>
          </w:p>
          <w:p w:rsidR="008B6AEF" w:rsidRPr="00873BD3" w:rsidRDefault="008B6AEF" w:rsidP="00787953">
            <w:pPr>
              <w:spacing w:line="360" w:lineRule="auto"/>
              <w:rPr>
                <w:rFonts w:ascii="Arial" w:hAnsi="Arial" w:cs="Arial"/>
                <w:color w:val="000000" w:themeColor="text1"/>
                <w:szCs w:val="22"/>
                <w:u w:val="single"/>
              </w:rPr>
            </w:pPr>
            <w:r w:rsidRPr="00873BD3">
              <w:rPr>
                <w:rFonts w:ascii="Arial" w:hAnsi="Arial" w:cs="Arial"/>
                <w:color w:val="000000" w:themeColor="text1"/>
                <w:szCs w:val="22"/>
                <w:u w:val="single"/>
              </w:rPr>
              <w:t>Moral Imperative</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Create fair, transparent, equal opportunities for the economically active population and eliminate unfair discrimination</w:t>
            </w:r>
          </w:p>
          <w:p w:rsidR="008B6AEF" w:rsidRPr="00873BD3" w:rsidRDefault="008B6AEF" w:rsidP="00787953">
            <w:pPr>
              <w:spacing w:line="360" w:lineRule="auto"/>
              <w:rPr>
                <w:rFonts w:ascii="Arial" w:hAnsi="Arial" w:cs="Arial"/>
                <w:color w:val="000000" w:themeColor="text1"/>
                <w:szCs w:val="22"/>
                <w:u w:val="single"/>
              </w:rPr>
            </w:pPr>
            <w:r w:rsidRPr="00873BD3">
              <w:rPr>
                <w:rFonts w:ascii="Arial" w:hAnsi="Arial" w:cs="Arial"/>
                <w:color w:val="000000" w:themeColor="text1"/>
                <w:szCs w:val="22"/>
                <w:u w:val="single"/>
              </w:rPr>
              <w:t>Economic Imperative</w:t>
            </w:r>
          </w:p>
          <w:p w:rsidR="008B6AEF" w:rsidRPr="00873BD3" w:rsidRDefault="008B6AEF" w:rsidP="00787953">
            <w:pPr>
              <w:spacing w:after="240"/>
              <w:contextualSpacing w:val="0"/>
              <w:rPr>
                <w:rFonts w:ascii="Arial" w:hAnsi="Arial" w:cs="Arial"/>
                <w:color w:val="000000" w:themeColor="text1"/>
                <w:szCs w:val="22"/>
              </w:rPr>
            </w:pPr>
            <w:r w:rsidRPr="00873BD3">
              <w:rPr>
                <w:rFonts w:ascii="Arial" w:hAnsi="Arial" w:cs="Arial"/>
                <w:color w:val="000000" w:themeColor="text1"/>
                <w:szCs w:val="22"/>
              </w:rPr>
              <w:t>Develop small, medium and large sized businesses with a broad objective of changing the face of business at Airports Company South Africa to reflect South African demographics.</w:t>
            </w:r>
          </w:p>
          <w:p w:rsidR="008B6AEF" w:rsidRPr="00873BD3" w:rsidRDefault="008B6AEF" w:rsidP="00787953">
            <w:pPr>
              <w:spacing w:line="360" w:lineRule="auto"/>
              <w:rPr>
                <w:rFonts w:ascii="Arial" w:hAnsi="Arial" w:cs="Arial"/>
                <w:b/>
                <w:szCs w:val="22"/>
              </w:rPr>
            </w:pPr>
            <w:r w:rsidRPr="00873BD3">
              <w:rPr>
                <w:rFonts w:ascii="Arial" w:hAnsi="Arial" w:cs="Arial"/>
                <w:b/>
                <w:szCs w:val="22"/>
              </w:rPr>
              <w:t>Sustainability Framework</w:t>
            </w:r>
          </w:p>
          <w:p w:rsidR="008B6AEF" w:rsidRPr="00873BD3" w:rsidRDefault="008B6AEF" w:rsidP="00787953">
            <w:pPr>
              <w:spacing w:line="360" w:lineRule="auto"/>
              <w:rPr>
                <w:rFonts w:ascii="Arial" w:hAnsi="Arial" w:cs="Arial"/>
                <w:szCs w:val="22"/>
              </w:rPr>
            </w:pPr>
            <w:r w:rsidRPr="00873BD3">
              <w:rPr>
                <w:rFonts w:ascii="Arial" w:hAnsi="Arial" w:cs="Arial"/>
                <w:szCs w:val="22"/>
              </w:rPr>
              <w:t>The framework guides the decisions and actions of our strategy</w:t>
            </w:r>
          </w:p>
          <w:p w:rsidR="008B6AEF" w:rsidRPr="00873BD3" w:rsidRDefault="008B6AEF" w:rsidP="00787953">
            <w:pPr>
              <w:spacing w:line="360" w:lineRule="auto"/>
              <w:rPr>
                <w:rFonts w:ascii="Arial" w:hAnsi="Arial" w:cs="Arial"/>
                <w:szCs w:val="22"/>
                <w:u w:val="single"/>
              </w:rPr>
            </w:pPr>
            <w:r w:rsidRPr="00873BD3">
              <w:rPr>
                <w:rFonts w:ascii="Arial" w:hAnsi="Arial" w:cs="Arial"/>
                <w:szCs w:val="22"/>
                <w:u w:val="single"/>
              </w:rPr>
              <w:t>Our Business</w:t>
            </w:r>
          </w:p>
          <w:p w:rsidR="008B6AEF" w:rsidRPr="00873BD3" w:rsidRDefault="008B6AEF" w:rsidP="00787953">
            <w:pPr>
              <w:spacing w:line="360" w:lineRule="auto"/>
              <w:rPr>
                <w:rFonts w:ascii="Arial" w:hAnsi="Arial" w:cs="Arial"/>
                <w:szCs w:val="22"/>
              </w:rPr>
            </w:pPr>
            <w:r w:rsidRPr="00873BD3">
              <w:rPr>
                <w:rFonts w:ascii="Arial" w:hAnsi="Arial" w:cs="Arial"/>
                <w:szCs w:val="22"/>
              </w:rPr>
              <w:t xml:space="preserve">Increase our reputation, improve passenger </w:t>
            </w:r>
            <w:r w:rsidRPr="00873BD3">
              <w:rPr>
                <w:rFonts w:ascii="Arial" w:hAnsi="Arial" w:cs="Arial"/>
                <w:szCs w:val="22"/>
              </w:rPr>
              <w:lastRenderedPageBreak/>
              <w:t>experience, increase stakeholder satisfaction, increase airport traffic and diversify our business.</w:t>
            </w:r>
          </w:p>
          <w:p w:rsidR="008B6AEF" w:rsidRPr="00873BD3" w:rsidRDefault="008B6AEF" w:rsidP="00787953">
            <w:pPr>
              <w:spacing w:line="360" w:lineRule="auto"/>
              <w:rPr>
                <w:rFonts w:ascii="Arial" w:hAnsi="Arial" w:cs="Arial"/>
                <w:szCs w:val="22"/>
                <w:u w:val="single"/>
              </w:rPr>
            </w:pPr>
            <w:r w:rsidRPr="00873BD3">
              <w:rPr>
                <w:rFonts w:ascii="Arial" w:hAnsi="Arial" w:cs="Arial"/>
                <w:szCs w:val="22"/>
                <w:u w:val="single"/>
              </w:rPr>
              <w:t>Our People and Society</w:t>
            </w:r>
          </w:p>
          <w:p w:rsidR="008B6AEF" w:rsidRPr="00873BD3" w:rsidRDefault="008B6AEF" w:rsidP="00787953">
            <w:pPr>
              <w:spacing w:line="360" w:lineRule="auto"/>
              <w:rPr>
                <w:rFonts w:ascii="Arial" w:hAnsi="Arial" w:cs="Arial"/>
                <w:szCs w:val="22"/>
              </w:rPr>
            </w:pPr>
            <w:r w:rsidRPr="00873BD3">
              <w:rPr>
                <w:rFonts w:ascii="Arial" w:hAnsi="Arial" w:cs="Arial"/>
                <w:szCs w:val="22"/>
              </w:rPr>
              <w:t>Contribute more to black economic empowerment, support black business growth, provide improved access to airports, improve the connectivity to region we serve, diversify our workforce and create a positive environment for our employees.</w:t>
            </w:r>
          </w:p>
          <w:p w:rsidR="008B6AEF" w:rsidRPr="00873BD3" w:rsidRDefault="008B6AEF" w:rsidP="00787953">
            <w:pPr>
              <w:spacing w:line="360" w:lineRule="auto"/>
              <w:rPr>
                <w:rFonts w:ascii="Arial" w:hAnsi="Arial" w:cs="Arial"/>
                <w:szCs w:val="22"/>
                <w:u w:val="single"/>
              </w:rPr>
            </w:pPr>
            <w:r w:rsidRPr="00873BD3">
              <w:rPr>
                <w:rFonts w:ascii="Arial" w:hAnsi="Arial" w:cs="Arial"/>
                <w:szCs w:val="22"/>
                <w:u w:val="single"/>
              </w:rPr>
              <w:t>Our Environment</w:t>
            </w:r>
          </w:p>
          <w:p w:rsidR="008B6AEF" w:rsidRPr="00873BD3" w:rsidRDefault="008B6AEF" w:rsidP="00787953">
            <w:pPr>
              <w:spacing w:line="360" w:lineRule="auto"/>
              <w:rPr>
                <w:rFonts w:ascii="Arial" w:hAnsi="Arial" w:cs="Arial"/>
                <w:szCs w:val="22"/>
              </w:rPr>
            </w:pPr>
            <w:r w:rsidRPr="00873BD3">
              <w:rPr>
                <w:rFonts w:ascii="Arial" w:hAnsi="Arial" w:cs="Arial"/>
                <w:szCs w:val="22"/>
              </w:rPr>
              <w:t>Minimize our environmental impact and strive to be carbon neutral</w:t>
            </w:r>
          </w:p>
          <w:p w:rsidR="008B6AEF" w:rsidRPr="00873BD3" w:rsidRDefault="008B6AEF" w:rsidP="00787953">
            <w:pPr>
              <w:spacing w:line="360" w:lineRule="auto"/>
              <w:rPr>
                <w:rFonts w:ascii="Arial" w:hAnsi="Arial" w:cs="Arial"/>
                <w:szCs w:val="22"/>
              </w:rPr>
            </w:pPr>
            <w:r w:rsidRPr="00873BD3">
              <w:rPr>
                <w:rFonts w:ascii="Arial" w:hAnsi="Arial" w:cs="Arial"/>
                <w:noProof/>
                <w:szCs w:val="22"/>
              </w:rPr>
              <w:drawing>
                <wp:inline distT="0" distB="0" distL="0" distR="0" wp14:anchorId="3E8CA32B" wp14:editId="345C6F0E">
                  <wp:extent cx="1080000" cy="606077"/>
                  <wp:effectExtent l="0" t="0" r="6350" b="3810"/>
                  <wp:docPr id="3681" name="Picture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080000" cy="606077"/>
                          </a:xfrm>
                          <a:prstGeom prst="rect">
                            <a:avLst/>
                          </a:prstGeom>
                        </pic:spPr>
                      </pic:pic>
                    </a:graphicData>
                  </a:graphic>
                </wp:inline>
              </w:drawing>
            </w:r>
          </w:p>
          <w:p w:rsidR="008B6AEF" w:rsidRPr="00873BD3" w:rsidRDefault="008B6AEF" w:rsidP="00787953">
            <w:pPr>
              <w:pStyle w:val="Default"/>
              <w:jc w:val="both"/>
              <w:rPr>
                <w:sz w:val="22"/>
                <w:szCs w:val="22"/>
              </w:rPr>
            </w:pPr>
          </w:p>
          <w:p w:rsidR="008B6AEF" w:rsidRPr="00873BD3" w:rsidRDefault="008B6AEF" w:rsidP="00787953">
            <w:pPr>
              <w:spacing w:after="240"/>
              <w:contextualSpacing w:val="0"/>
              <w:rPr>
                <w:rFonts w:ascii="Arial" w:hAnsi="Arial" w:cs="Arial"/>
                <w:b/>
                <w:bCs/>
                <w:color w:val="000000"/>
                <w:szCs w:val="22"/>
                <w:lang w:eastAsia="en-ZA"/>
              </w:rPr>
            </w:pPr>
          </w:p>
        </w:tc>
        <w:tc>
          <w:tcPr>
            <w:tcW w:w="2693" w:type="dxa"/>
            <w:vMerge w:val="restart"/>
            <w:tcBorders>
              <w:top w:val="single" w:sz="4" w:space="0" w:color="auto"/>
              <w:left w:val="single" w:sz="4" w:space="0" w:color="auto"/>
              <w:right w:val="single" w:sz="4" w:space="0" w:color="auto"/>
            </w:tcBorders>
            <w:shd w:val="clear" w:color="auto" w:fill="D0CECE" w:themeFill="background2" w:themeFillShade="E6"/>
            <w:vAlign w:val="bottom"/>
          </w:tcPr>
          <w:p w:rsidR="008B6AEF" w:rsidRPr="00873BD3" w:rsidRDefault="008B6AEF" w:rsidP="00787953">
            <w:pPr>
              <w:contextualSpacing w:val="0"/>
              <w:rPr>
                <w:rFonts w:ascii="Arial" w:hAnsi="Arial" w:cs="Arial"/>
                <w:bCs/>
                <w:color w:val="000000"/>
                <w:szCs w:val="22"/>
                <w:lang w:val="en-ZA" w:eastAsia="en-ZA"/>
              </w:rPr>
            </w:pPr>
            <w:r w:rsidRPr="00873BD3">
              <w:rPr>
                <w:rFonts w:ascii="Arial" w:hAnsi="Arial" w:cs="Arial"/>
                <w:bCs/>
                <w:color w:val="000000"/>
                <w:szCs w:val="22"/>
                <w:lang w:val="en-ZA" w:eastAsia="en-ZA"/>
              </w:rPr>
              <w:lastRenderedPageBreak/>
              <w:t>N/A</w:t>
            </w: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787953">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787953">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787953">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787953">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0CECE" w:themeFill="background2" w:themeFillShade="E6"/>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0CECE" w:themeFill="background2" w:themeFillShade="E6"/>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0CECE" w:themeFill="background2" w:themeFillShade="E6"/>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0CECE" w:themeFill="background2" w:themeFillShade="E6"/>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shd w:val="clear" w:color="auto" w:fill="D0CECE" w:themeFill="background2" w:themeFillShade="E6"/>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0CECE" w:themeFill="background2" w:themeFillShade="E6"/>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0CECE" w:themeFill="background2" w:themeFillShade="E6"/>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8B6AEF" w:rsidRPr="00873BD3" w:rsidRDefault="008B6AEF" w:rsidP="00787953">
            <w:pPr>
              <w:spacing w:after="240"/>
              <w:contextualSpacing w:val="0"/>
              <w:rPr>
                <w:rFonts w:ascii="Arial" w:hAnsi="Arial" w:cs="Arial"/>
                <w:b/>
                <w:bCs/>
                <w:color w:val="000000"/>
                <w:szCs w:val="22"/>
                <w:lang w:val="en-ZA" w:eastAsia="en-ZA"/>
              </w:rPr>
            </w:pPr>
            <w:r w:rsidRPr="00873BD3">
              <w:rPr>
                <w:rFonts w:ascii="Arial" w:hAnsi="Arial" w:cs="Arial"/>
                <w:b/>
                <w:bCs/>
                <w:color w:val="000000"/>
                <w:szCs w:val="22"/>
                <w:lang w:val="en-ZA" w:eastAsia="en-ZA"/>
              </w:rPr>
              <w:lastRenderedPageBreak/>
              <w:t>Corporate Strategy and Performance</w:t>
            </w:r>
          </w:p>
          <w:p w:rsidR="008B6AEF" w:rsidRPr="00873BD3" w:rsidRDefault="008B6AE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24" w:name="_Toc518910055"/>
            <w:r w:rsidRPr="00873BD3">
              <w:rPr>
                <w:rFonts w:ascii="Arial" w:hAnsi="Arial" w:cs="Arial"/>
                <w:color w:val="000000" w:themeColor="text1"/>
                <w:sz w:val="22"/>
                <w:szCs w:val="22"/>
              </w:rPr>
              <w:t>Divisional Overview (including Division Strategy; Mission and Vision)</w:t>
            </w:r>
            <w:bookmarkEnd w:id="124"/>
          </w:p>
          <w:p w:rsidR="008B6AEF" w:rsidRPr="00873BD3" w:rsidRDefault="008B6AEF" w:rsidP="00787953">
            <w:pPr>
              <w:rPr>
                <w:rFonts w:ascii="Arial" w:hAnsi="Arial" w:cs="Arial"/>
                <w:color w:val="000000" w:themeColor="text1"/>
                <w:szCs w:val="22"/>
              </w:rPr>
            </w:pPr>
          </w:p>
          <w:p w:rsidR="008B6AEF" w:rsidRPr="00873BD3" w:rsidRDefault="008B6AE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25" w:name="_Toc518910056"/>
            <w:r w:rsidRPr="00873BD3">
              <w:rPr>
                <w:rFonts w:ascii="Arial" w:hAnsi="Arial" w:cs="Arial"/>
                <w:color w:val="000000" w:themeColor="text1"/>
                <w:sz w:val="22"/>
                <w:szCs w:val="22"/>
              </w:rPr>
              <w:t>Purpose</w:t>
            </w:r>
            <w:bookmarkEnd w:id="125"/>
          </w:p>
          <w:p w:rsidR="008B6AEF" w:rsidRPr="00873BD3" w:rsidRDefault="008B6AEF" w:rsidP="00787953">
            <w:pPr>
              <w:rPr>
                <w:rFonts w:ascii="Arial" w:hAnsi="Arial" w:cs="Arial"/>
                <w:color w:val="000000" w:themeColor="text1"/>
                <w:szCs w:val="22"/>
              </w:rPr>
            </w:pP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To create value aligned to Airports Company South Africa’s mission and vision by facilitating strategy formulation and execution, translating agreed strategies into business plans with the respective divisions, and supporting organisational performance</w:t>
            </w:r>
          </w:p>
          <w:p w:rsidR="008B6AEF" w:rsidRPr="00873BD3" w:rsidRDefault="008B6AEF" w:rsidP="00787953">
            <w:pPr>
              <w:spacing w:line="360" w:lineRule="auto"/>
              <w:rPr>
                <w:rFonts w:ascii="Arial" w:hAnsi="Arial" w:cs="Arial"/>
                <w:color w:val="000000" w:themeColor="text1"/>
                <w:szCs w:val="22"/>
              </w:rPr>
            </w:pPr>
          </w:p>
          <w:p w:rsidR="008B6AEF" w:rsidRPr="00873BD3" w:rsidRDefault="008B6AE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26" w:name="_Toc518910057"/>
            <w:r w:rsidRPr="00873BD3">
              <w:rPr>
                <w:rFonts w:ascii="Arial" w:hAnsi="Arial" w:cs="Arial"/>
                <w:color w:val="000000" w:themeColor="text1"/>
                <w:sz w:val="22"/>
                <w:szCs w:val="22"/>
              </w:rPr>
              <w:lastRenderedPageBreak/>
              <w:t>Services provided</w:t>
            </w:r>
            <w:bookmarkEnd w:id="126"/>
          </w:p>
          <w:p w:rsidR="008B6AEF" w:rsidRPr="00873BD3" w:rsidRDefault="008B6AEF" w:rsidP="00787953">
            <w:pPr>
              <w:spacing w:line="360" w:lineRule="auto"/>
              <w:rPr>
                <w:rFonts w:ascii="Arial" w:hAnsi="Arial" w:cs="Arial"/>
                <w:color w:val="000000" w:themeColor="text1"/>
                <w:szCs w:val="22"/>
              </w:rPr>
            </w:pPr>
          </w:p>
          <w:p w:rsidR="008B6AEF" w:rsidRPr="00873BD3" w:rsidRDefault="008B6AEF" w:rsidP="00787953">
            <w:pPr>
              <w:spacing w:line="360" w:lineRule="auto"/>
              <w:rPr>
                <w:rFonts w:ascii="Arial" w:hAnsi="Arial" w:cs="Arial"/>
                <w:color w:val="000000" w:themeColor="text1"/>
                <w:szCs w:val="22"/>
                <w:u w:val="single"/>
              </w:rPr>
            </w:pPr>
            <w:r w:rsidRPr="00873BD3">
              <w:rPr>
                <w:rFonts w:ascii="Arial" w:hAnsi="Arial" w:cs="Arial"/>
                <w:color w:val="000000" w:themeColor="text1"/>
                <w:szCs w:val="22"/>
                <w:u w:val="single"/>
              </w:rPr>
              <w:t>Strategy Development</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Facilitate development of the Airports Company South Africa corporate strategy, translate strategy into divisional plans, monitor and report on strategic initiatives, drive mitigation solutions where required and prepare the quarterly and annual integrated report.</w:t>
            </w:r>
          </w:p>
          <w:p w:rsidR="008B6AEF" w:rsidRPr="00873BD3" w:rsidRDefault="008B6AEF" w:rsidP="00787953">
            <w:pPr>
              <w:spacing w:line="360" w:lineRule="auto"/>
              <w:rPr>
                <w:rFonts w:ascii="Arial" w:hAnsi="Arial" w:cs="Arial"/>
                <w:color w:val="000000" w:themeColor="text1"/>
                <w:szCs w:val="22"/>
                <w:u w:val="single"/>
              </w:rPr>
            </w:pPr>
            <w:r w:rsidRPr="00873BD3">
              <w:rPr>
                <w:rFonts w:ascii="Arial" w:hAnsi="Arial" w:cs="Arial"/>
                <w:color w:val="000000" w:themeColor="text1"/>
                <w:szCs w:val="22"/>
                <w:u w:val="single"/>
              </w:rPr>
              <w:t>Business Planning and Performance Management</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color w:val="000000" w:themeColor="text1"/>
                <w:szCs w:val="22"/>
              </w:rPr>
              <w:t xml:space="preserve">Provide development support to Executives of respective divisional business plans, consolidate divisional performance reports, analyse business performance and </w:t>
            </w:r>
            <w:r w:rsidRPr="00873BD3">
              <w:rPr>
                <w:rFonts w:ascii="Arial" w:hAnsi="Arial" w:cs="Arial"/>
                <w:color w:val="000000" w:themeColor="text1"/>
                <w:szCs w:val="22"/>
              </w:rPr>
              <w:lastRenderedPageBreak/>
              <w:t>progress on strategic initiatives.</w:t>
            </w:r>
          </w:p>
          <w:p w:rsidR="008B6AEF" w:rsidRPr="00873BD3" w:rsidRDefault="008B6AEF"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27" w:name="_Toc518910058"/>
            <w:r w:rsidRPr="00873BD3">
              <w:rPr>
                <w:rFonts w:ascii="Arial" w:hAnsi="Arial" w:cs="Arial"/>
                <w:color w:val="000000" w:themeColor="text1"/>
                <w:sz w:val="22"/>
                <w:szCs w:val="22"/>
              </w:rPr>
              <w:t>Divisional Organogram</w:t>
            </w:r>
            <w:bookmarkEnd w:id="127"/>
          </w:p>
          <w:p w:rsidR="008B6AEF" w:rsidRPr="00873BD3" w:rsidRDefault="008B6AEF" w:rsidP="00787953">
            <w:pPr>
              <w:rPr>
                <w:rFonts w:ascii="Arial" w:hAnsi="Arial" w:cs="Arial"/>
                <w:color w:val="000000" w:themeColor="text1"/>
                <w:szCs w:val="22"/>
              </w:rPr>
            </w:pPr>
          </w:p>
          <w:p w:rsidR="008B6AEF" w:rsidRPr="00873BD3" w:rsidRDefault="008B6AEF" w:rsidP="00787953">
            <w:pPr>
              <w:spacing w:line="360" w:lineRule="auto"/>
              <w:rPr>
                <w:rFonts w:ascii="Arial" w:hAnsi="Arial" w:cs="Arial"/>
                <w:szCs w:val="22"/>
              </w:rPr>
            </w:pPr>
            <w:r w:rsidRPr="00873BD3">
              <w:rPr>
                <w:rFonts w:ascii="Arial" w:hAnsi="Arial" w:cs="Arial"/>
                <w:color w:val="000000" w:themeColor="text1"/>
                <w:szCs w:val="22"/>
              </w:rPr>
              <w:t>The below diagram depicts the Corporate Strategy and Performance division’s organogram</w:t>
            </w:r>
            <w:r w:rsidRPr="00873BD3">
              <w:rPr>
                <w:rFonts w:ascii="Arial" w:hAnsi="Arial" w:cs="Arial"/>
                <w:szCs w:val="22"/>
              </w:rPr>
              <w:t>:</w:t>
            </w:r>
          </w:p>
          <w:p w:rsidR="008B6AEF" w:rsidRPr="00873BD3" w:rsidRDefault="008B6AEF" w:rsidP="00787953">
            <w:pPr>
              <w:spacing w:line="360" w:lineRule="auto"/>
              <w:rPr>
                <w:rFonts w:ascii="Arial" w:hAnsi="Arial" w:cs="Arial"/>
                <w:color w:val="000000" w:themeColor="text1"/>
                <w:szCs w:val="22"/>
              </w:rPr>
            </w:pPr>
            <w:r w:rsidRPr="00873BD3">
              <w:rPr>
                <w:rFonts w:ascii="Arial" w:hAnsi="Arial" w:cs="Arial"/>
                <w:noProof/>
                <w:szCs w:val="22"/>
              </w:rPr>
              <w:drawing>
                <wp:inline distT="0" distB="0" distL="0" distR="0" wp14:anchorId="4A61728C" wp14:editId="177439E8">
                  <wp:extent cx="1080000" cy="881053"/>
                  <wp:effectExtent l="0" t="0" r="6350" b="0"/>
                  <wp:docPr id="3682" name="Picture 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080000" cy="881053"/>
                          </a:xfrm>
                          <a:prstGeom prst="rect">
                            <a:avLst/>
                          </a:prstGeom>
                        </pic:spPr>
                      </pic:pic>
                    </a:graphicData>
                  </a:graphic>
                </wp:inline>
              </w:drawing>
            </w:r>
          </w:p>
          <w:p w:rsidR="008B6AEF" w:rsidRPr="00873BD3" w:rsidRDefault="008B6AEF" w:rsidP="00787953">
            <w:pPr>
              <w:spacing w:after="240"/>
              <w:contextualSpacing w:val="0"/>
              <w:rPr>
                <w:rFonts w:ascii="Arial" w:hAnsi="Arial" w:cs="Arial"/>
                <w:b/>
                <w:bCs/>
                <w:color w:val="000000"/>
                <w:szCs w:val="22"/>
                <w:lang w:eastAsia="en-ZA"/>
              </w:rPr>
            </w:pPr>
          </w:p>
        </w:tc>
        <w:tc>
          <w:tcPr>
            <w:tcW w:w="2693"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8B6AEF" w:rsidRPr="00873BD3" w:rsidRDefault="008B6AEF" w:rsidP="008B6AEF">
            <w:pPr>
              <w:contextualSpacing w:val="0"/>
              <w:jc w:val="center"/>
              <w:rPr>
                <w:rFonts w:ascii="Arial" w:hAnsi="Arial" w:cs="Arial"/>
                <w:bCs/>
                <w:color w:val="000000"/>
                <w:szCs w:val="22"/>
                <w:lang w:val="en-ZA" w:eastAsia="en-ZA"/>
              </w:rPr>
            </w:pPr>
            <w:r w:rsidRPr="00873BD3">
              <w:rPr>
                <w:rFonts w:ascii="Arial" w:hAnsi="Arial" w:cs="Arial"/>
                <w:bCs/>
                <w:color w:val="000000"/>
                <w:szCs w:val="22"/>
                <w:lang w:val="en-ZA" w:eastAsia="en-ZA"/>
              </w:rPr>
              <w:lastRenderedPageBreak/>
              <w:t>N/A</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8B6AEF" w:rsidRPr="00873BD3" w:rsidRDefault="008B6AEF" w:rsidP="008B6AE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8B6AEF" w:rsidRPr="00873BD3" w:rsidRDefault="008B6AEF" w:rsidP="008B6AE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jc w:val="left"/>
              <w:rPr>
                <w:rFonts w:ascii="Arial" w:hAnsi="Arial" w:cs="Arial"/>
                <w:color w:val="000000"/>
                <w:szCs w:val="22"/>
                <w:lang w:eastAsia="en-ZA"/>
              </w:rPr>
            </w:pPr>
            <w:r w:rsidRPr="00873BD3">
              <w:rPr>
                <w:rFonts w:ascii="Arial" w:hAnsi="Arial" w:cs="Arial"/>
                <w:color w:val="000000"/>
                <w:szCs w:val="22"/>
                <w:lang w:eastAsia="en-ZA"/>
              </w:rPr>
              <w:t>N/A</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themeColor="text1"/>
                <w:szCs w:val="22"/>
                <w:lang w:eastAsia="en-ZA"/>
              </w:rPr>
            </w:pPr>
            <w:r w:rsidRPr="00873BD3">
              <w:rPr>
                <w:rFonts w:ascii="Arial" w:hAnsi="Arial" w:cs="Arial"/>
                <w:color w:val="000000" w:themeColor="text1"/>
                <w:szCs w:val="22"/>
                <w:lang w:eastAsia="en-ZA"/>
              </w:rPr>
              <w:t>N/A</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8B6AEF" w:rsidRPr="00873BD3" w:rsidRDefault="008B6AEF" w:rsidP="008B6AEF">
            <w:pPr>
              <w:contextualSpacing w:val="0"/>
              <w:rPr>
                <w:rFonts w:ascii="Arial" w:hAnsi="Arial" w:cs="Arial"/>
                <w:color w:val="000000"/>
                <w:szCs w:val="22"/>
                <w:lang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left"/>
              <w:rPr>
                <w:rFonts w:ascii="Arial" w:hAnsi="Arial" w:cs="Arial"/>
                <w:b/>
                <w:bCs/>
                <w:color w:val="000000"/>
                <w:szCs w:val="22"/>
                <w:lang w:val="en-ZA" w:eastAsia="en-ZA"/>
              </w:rPr>
            </w:pPr>
            <w:r w:rsidRPr="00873BD3">
              <w:rPr>
                <w:rFonts w:ascii="Arial" w:hAnsi="Arial" w:cs="Arial"/>
                <w:b/>
                <w:bCs/>
                <w:color w:val="000000"/>
                <w:szCs w:val="22"/>
                <w:lang w:val="en-ZA" w:eastAsia="en-ZA"/>
              </w:rPr>
              <w:lastRenderedPageBreak/>
              <w:t>Infrastructure Asset Management</w:t>
            </w:r>
          </w:p>
          <w:p w:rsidR="000226B7" w:rsidRPr="00873BD3" w:rsidRDefault="000226B7" w:rsidP="000226B7">
            <w:pPr>
              <w:pStyle w:val="Heading1"/>
              <w:numPr>
                <w:ilvl w:val="0"/>
                <w:numId w:val="0"/>
              </w:numPr>
              <w:tabs>
                <w:tab w:val="left" w:pos="851"/>
              </w:tabs>
              <w:spacing w:before="360"/>
              <w:jc w:val="both"/>
              <w:rPr>
                <w:rFonts w:ascii="Arial" w:hAnsi="Arial" w:cs="Arial"/>
                <w:color w:val="000000" w:themeColor="text1"/>
                <w:sz w:val="22"/>
                <w:szCs w:val="22"/>
              </w:rPr>
            </w:pPr>
            <w:bookmarkStart w:id="128" w:name="_Toc521490180"/>
            <w:r w:rsidRPr="00873BD3">
              <w:rPr>
                <w:rFonts w:ascii="Arial" w:hAnsi="Arial" w:cs="Arial"/>
                <w:color w:val="000000" w:themeColor="text1"/>
                <w:sz w:val="22"/>
                <w:szCs w:val="22"/>
              </w:rPr>
              <w:t>Divisional Overview (including Division Strategy; Mission and Vision)</w:t>
            </w:r>
            <w:bookmarkEnd w:id="128"/>
          </w:p>
          <w:p w:rsidR="000226B7" w:rsidRPr="00873BD3" w:rsidRDefault="000226B7" w:rsidP="000226B7">
            <w:pPr>
              <w:ind w:firstLine="720"/>
              <w:rPr>
                <w:rFonts w:ascii="Arial" w:hAnsi="Arial" w:cs="Arial"/>
                <w:szCs w:val="22"/>
              </w:rPr>
            </w:pPr>
          </w:p>
          <w:p w:rsidR="000226B7" w:rsidRPr="00873BD3" w:rsidRDefault="000226B7" w:rsidP="000226B7">
            <w:pPr>
              <w:spacing w:line="360" w:lineRule="auto"/>
              <w:rPr>
                <w:rFonts w:ascii="Arial" w:hAnsi="Arial" w:cs="Arial"/>
                <w:szCs w:val="22"/>
              </w:rPr>
            </w:pPr>
            <w:r w:rsidRPr="00873BD3">
              <w:rPr>
                <w:rFonts w:ascii="Arial" w:hAnsi="Arial" w:cs="Arial"/>
                <w:szCs w:val="22"/>
              </w:rPr>
              <w:t xml:space="preserve">This is the description of the division, explaining at a high </w:t>
            </w:r>
            <w:r w:rsidRPr="00873BD3">
              <w:rPr>
                <w:rFonts w:ascii="Arial" w:hAnsi="Arial" w:cs="Arial"/>
                <w:szCs w:val="22"/>
              </w:rPr>
              <w:lastRenderedPageBreak/>
              <w:t>level what the division is responsible for.</w:t>
            </w:r>
          </w:p>
          <w:p w:rsidR="000226B7" w:rsidRPr="00873BD3" w:rsidRDefault="000226B7" w:rsidP="000226B7">
            <w:pPr>
              <w:spacing w:line="360" w:lineRule="auto"/>
              <w:rPr>
                <w:rFonts w:ascii="Arial" w:hAnsi="Arial" w:cs="Arial"/>
                <w:szCs w:val="22"/>
              </w:rPr>
            </w:pPr>
            <w:r w:rsidRPr="00873BD3">
              <w:rPr>
                <w:rFonts w:ascii="Arial" w:hAnsi="Arial" w:cs="Arial"/>
                <w:szCs w:val="22"/>
              </w:rPr>
              <w:t>To plan, commercialize, develop and manage ACSA’s asset portfolio to align to business strategy and priorities, and drive sustainable results. Coordinate the Infrastructure Asset Management (IAM) area functions and ensure adequate and consistent infrastructure development.</w:t>
            </w:r>
          </w:p>
          <w:p w:rsidR="000226B7" w:rsidRPr="00873BD3" w:rsidRDefault="000226B7" w:rsidP="000226B7">
            <w:pPr>
              <w:rPr>
                <w:rFonts w:ascii="Arial" w:hAnsi="Arial" w:cs="Arial"/>
                <w:szCs w:val="22"/>
              </w:rPr>
            </w:pPr>
            <w:r w:rsidRPr="00873BD3">
              <w:rPr>
                <w:rFonts w:ascii="Arial" w:hAnsi="Arial" w:cs="Arial"/>
                <w:szCs w:val="22"/>
              </w:rPr>
              <w:t>Below are the functions of Infrastructure Asset Management:</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Conduct integrated planning inclusive of Airport Master Plans, Precinct and Services Coordination Plans, through to Development and Building Plans</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lastRenderedPageBreak/>
              <w:t>Drive commercial viability for aeronautical and non-aeronautical assets</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Manage, monitor, analyse and optimise the performance of the Real Estate portfolio</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Plan, coordinate and manage the development of ACSA’s infrastructure inclusive of partner deal structuring.</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Determine Asset Management requirements and strategies, and drive return on infrastructure assets across asset lifecycles</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To develop regionally relevant and sustainable airport infrastructure solutions</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 xml:space="preserve">Provide enabling frameworks that are stakeholder-oriented and sustainable (i.e. socially responsible, environmentally </w:t>
            </w:r>
            <w:r w:rsidRPr="00873BD3">
              <w:rPr>
                <w:rFonts w:ascii="Arial" w:hAnsi="Arial" w:cs="Arial"/>
                <w:szCs w:val="22"/>
              </w:rPr>
              <w:lastRenderedPageBreak/>
              <w:t>responsible and economically and socially transformative)</w:t>
            </w:r>
          </w:p>
          <w:p w:rsidR="000226B7" w:rsidRPr="00873BD3" w:rsidRDefault="000226B7" w:rsidP="00461CCC">
            <w:pPr>
              <w:numPr>
                <w:ilvl w:val="0"/>
                <w:numId w:val="66"/>
              </w:numPr>
              <w:spacing w:after="160" w:line="259" w:lineRule="auto"/>
              <w:contextualSpacing w:val="0"/>
              <w:jc w:val="left"/>
              <w:rPr>
                <w:rFonts w:ascii="Arial" w:hAnsi="Arial" w:cs="Arial"/>
                <w:szCs w:val="22"/>
              </w:rPr>
            </w:pPr>
            <w:r w:rsidRPr="00873BD3">
              <w:rPr>
                <w:rFonts w:ascii="Arial" w:hAnsi="Arial" w:cs="Arial"/>
                <w:szCs w:val="22"/>
              </w:rPr>
              <w:t>Importantly, viable to proactively respond to demand</w:t>
            </w:r>
          </w:p>
          <w:p w:rsidR="000226B7" w:rsidRPr="00873BD3" w:rsidRDefault="000226B7" w:rsidP="00461CCC">
            <w:pPr>
              <w:pStyle w:val="ListParagraph"/>
              <w:numPr>
                <w:ilvl w:val="0"/>
                <w:numId w:val="66"/>
              </w:numPr>
              <w:spacing w:after="240"/>
              <w:contextualSpacing w:val="0"/>
              <w:rPr>
                <w:rFonts w:ascii="Arial" w:hAnsi="Arial" w:cs="Arial"/>
              </w:rPr>
            </w:pPr>
            <w:r w:rsidRPr="00873BD3">
              <w:rPr>
                <w:rFonts w:ascii="Arial" w:hAnsi="Arial" w:cs="Arial"/>
              </w:rPr>
              <w:t>Support and promote the respective regional aspirations</w:t>
            </w:r>
          </w:p>
          <w:p w:rsidR="000226B7" w:rsidRPr="00873BD3" w:rsidRDefault="000226B7" w:rsidP="000226B7">
            <w:pPr>
              <w:spacing w:after="240"/>
              <w:contextualSpacing w:val="0"/>
              <w:rPr>
                <w:rFonts w:ascii="Arial" w:hAnsi="Arial" w:cs="Arial"/>
                <w:szCs w:val="22"/>
              </w:rPr>
            </w:pPr>
            <w:r w:rsidRPr="00873BD3">
              <w:rPr>
                <w:rFonts w:ascii="Arial" w:hAnsi="Arial" w:cs="Arial"/>
                <w:noProof/>
                <w:szCs w:val="22"/>
              </w:rPr>
              <w:drawing>
                <wp:inline distT="0" distB="0" distL="0" distR="0" wp14:anchorId="00EC6973" wp14:editId="0896147B">
                  <wp:extent cx="1080000" cy="487927"/>
                  <wp:effectExtent l="0" t="0" r="6350" b="7620"/>
                  <wp:docPr id="3685" name="Picture 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080000" cy="487927"/>
                          </a:xfrm>
                          <a:prstGeom prst="rect">
                            <a:avLst/>
                          </a:prstGeom>
                        </pic:spPr>
                      </pic:pic>
                    </a:graphicData>
                  </a:graphic>
                </wp:inline>
              </w:drawing>
            </w:r>
          </w:p>
          <w:p w:rsidR="000226B7" w:rsidRPr="00873BD3" w:rsidRDefault="000226B7" w:rsidP="000226B7">
            <w:pPr>
              <w:pStyle w:val="Heading1"/>
              <w:numPr>
                <w:ilvl w:val="0"/>
                <w:numId w:val="0"/>
              </w:numPr>
              <w:tabs>
                <w:tab w:val="left" w:pos="851"/>
              </w:tabs>
              <w:spacing w:before="360"/>
              <w:jc w:val="both"/>
              <w:rPr>
                <w:rFonts w:ascii="Arial" w:hAnsi="Arial" w:cs="Arial"/>
                <w:color w:val="000000" w:themeColor="text1"/>
                <w:sz w:val="22"/>
                <w:szCs w:val="22"/>
              </w:rPr>
            </w:pPr>
            <w:bookmarkStart w:id="129" w:name="_Toc521490181"/>
            <w:r w:rsidRPr="00873BD3">
              <w:rPr>
                <w:rFonts w:ascii="Arial" w:hAnsi="Arial" w:cs="Arial"/>
                <w:color w:val="000000" w:themeColor="text1"/>
                <w:sz w:val="22"/>
                <w:szCs w:val="22"/>
              </w:rPr>
              <w:t>Divisional Organogram</w:t>
            </w:r>
            <w:bookmarkEnd w:id="129"/>
          </w:p>
          <w:p w:rsidR="000226B7" w:rsidRPr="00873BD3" w:rsidRDefault="000226B7" w:rsidP="000226B7">
            <w:pPr>
              <w:spacing w:line="360" w:lineRule="auto"/>
              <w:ind w:firstLine="720"/>
              <w:rPr>
                <w:rFonts w:ascii="Arial" w:hAnsi="Arial" w:cs="Arial"/>
                <w:szCs w:val="22"/>
              </w:rPr>
            </w:pPr>
          </w:p>
          <w:p w:rsidR="000226B7" w:rsidRPr="00873BD3" w:rsidRDefault="000226B7" w:rsidP="000226B7">
            <w:pPr>
              <w:spacing w:line="360" w:lineRule="auto"/>
              <w:rPr>
                <w:rFonts w:ascii="Arial" w:hAnsi="Arial" w:cs="Arial"/>
                <w:szCs w:val="22"/>
              </w:rPr>
            </w:pPr>
            <w:r w:rsidRPr="00873BD3">
              <w:rPr>
                <w:rFonts w:ascii="Arial" w:hAnsi="Arial" w:cs="Arial"/>
                <w:szCs w:val="22"/>
              </w:rPr>
              <w:t>The below diagram depicts the Infrastructure Asset Management division organogram:</w:t>
            </w:r>
          </w:p>
          <w:p w:rsidR="000226B7" w:rsidRPr="00873BD3" w:rsidRDefault="000226B7" w:rsidP="000226B7">
            <w:pPr>
              <w:spacing w:after="240"/>
              <w:contextualSpacing w:val="0"/>
              <w:rPr>
                <w:rFonts w:ascii="Arial" w:hAnsi="Arial" w:cs="Arial"/>
                <w:szCs w:val="22"/>
              </w:rPr>
            </w:pPr>
            <w:r w:rsidRPr="00873BD3">
              <w:rPr>
                <w:rFonts w:ascii="Arial" w:hAnsi="Arial" w:cs="Arial"/>
                <w:noProof/>
                <w:szCs w:val="22"/>
              </w:rPr>
              <w:drawing>
                <wp:inline distT="0" distB="0" distL="0" distR="0" wp14:anchorId="009C72E7" wp14:editId="0CF0BA16">
                  <wp:extent cx="1080000" cy="370109"/>
                  <wp:effectExtent l="0" t="0" r="6350" b="0"/>
                  <wp:docPr id="3686" name="Picture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080000" cy="370109"/>
                          </a:xfrm>
                          <a:prstGeom prst="rect">
                            <a:avLst/>
                          </a:prstGeom>
                        </pic:spPr>
                      </pic:pic>
                    </a:graphicData>
                  </a:graphic>
                </wp:inline>
              </w:drawing>
            </w:r>
          </w:p>
          <w:p w:rsidR="000226B7" w:rsidRPr="00873BD3" w:rsidRDefault="000226B7" w:rsidP="000226B7">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BDBDB" w:themeFill="accent3" w:themeFillTint="66"/>
            <w:vAlign w:val="bottom"/>
          </w:tcPr>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0" w:name="_Toc521490183"/>
            <w:r w:rsidRPr="00787953">
              <w:rPr>
                <w:rFonts w:ascii="Arial" w:hAnsi="Arial" w:cs="Arial"/>
                <w:color w:val="000000" w:themeColor="text1"/>
                <w:sz w:val="22"/>
                <w:szCs w:val="22"/>
              </w:rPr>
              <w:lastRenderedPageBreak/>
              <w:t>Real Estate</w:t>
            </w:r>
            <w:bookmarkEnd w:id="130"/>
          </w:p>
          <w:p w:rsidR="000226B7" w:rsidRPr="00787953" w:rsidRDefault="000226B7" w:rsidP="00787953">
            <w:pPr>
              <w:rPr>
                <w:rFonts w:ascii="Arial" w:hAnsi="Arial" w:cs="Arial"/>
                <w:color w:val="000000" w:themeColor="text1"/>
                <w:szCs w:val="22"/>
              </w:rPr>
            </w:pPr>
          </w:p>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1" w:name="_Toc521490184"/>
            <w:r w:rsidRPr="00787953">
              <w:rPr>
                <w:rFonts w:ascii="Arial" w:hAnsi="Arial" w:cs="Arial"/>
                <w:color w:val="000000" w:themeColor="text1"/>
                <w:sz w:val="22"/>
                <w:szCs w:val="22"/>
              </w:rPr>
              <w:t>Purpose</w:t>
            </w:r>
            <w:bookmarkEnd w:id="131"/>
          </w:p>
          <w:p w:rsidR="000226B7" w:rsidRPr="00787953" w:rsidRDefault="000226B7" w:rsidP="00787953">
            <w:pPr>
              <w:ind w:left="720"/>
              <w:rPr>
                <w:rFonts w:ascii="Arial" w:hAnsi="Arial" w:cs="Arial"/>
                <w:szCs w:val="22"/>
              </w:rPr>
            </w:pPr>
          </w:p>
          <w:p w:rsidR="000226B7" w:rsidRPr="00787953" w:rsidRDefault="000226B7" w:rsidP="00787953">
            <w:pPr>
              <w:spacing w:line="360" w:lineRule="auto"/>
              <w:rPr>
                <w:rFonts w:ascii="Arial" w:hAnsi="Arial" w:cs="Arial"/>
                <w:szCs w:val="22"/>
              </w:rPr>
            </w:pPr>
            <w:r w:rsidRPr="00787953">
              <w:rPr>
                <w:rFonts w:ascii="Arial" w:hAnsi="Arial" w:cs="Arial"/>
                <w:szCs w:val="22"/>
              </w:rPr>
              <w:t xml:space="preserve">To review portfolio and assess opportunities; Manage leases; Manage </w:t>
            </w:r>
            <w:r w:rsidRPr="00787953">
              <w:rPr>
                <w:rFonts w:ascii="Arial" w:hAnsi="Arial" w:cs="Arial"/>
                <w:szCs w:val="22"/>
              </w:rPr>
              <w:lastRenderedPageBreak/>
              <w:t>and analyse Real Estate performance.</w:t>
            </w:r>
          </w:p>
          <w:p w:rsidR="000226B7" w:rsidRPr="00787953" w:rsidRDefault="000226B7" w:rsidP="00787953">
            <w:pPr>
              <w:spacing w:line="360" w:lineRule="auto"/>
              <w:rPr>
                <w:rFonts w:ascii="Arial" w:hAnsi="Arial" w:cs="Arial"/>
                <w:szCs w:val="22"/>
              </w:rPr>
            </w:pPr>
            <w:r w:rsidRPr="00787953">
              <w:rPr>
                <w:rFonts w:ascii="Arial" w:hAnsi="Arial" w:cs="Arial"/>
                <w:szCs w:val="22"/>
              </w:rPr>
              <w:t>Below are the processes performed under Real Estate department:</w:t>
            </w:r>
          </w:p>
          <w:p w:rsidR="000226B7" w:rsidRPr="00787953" w:rsidRDefault="000226B7" w:rsidP="00787953">
            <w:pPr>
              <w:spacing w:line="360" w:lineRule="auto"/>
              <w:rPr>
                <w:rFonts w:ascii="Arial" w:hAnsi="Arial" w:cs="Arial"/>
                <w:szCs w:val="22"/>
              </w:rPr>
            </w:pPr>
            <w:r w:rsidRPr="00787953">
              <w:rPr>
                <w:rFonts w:ascii="Arial" w:hAnsi="Arial" w:cs="Arial"/>
                <w:noProof/>
                <w:szCs w:val="22"/>
              </w:rPr>
              <w:drawing>
                <wp:inline distT="0" distB="0" distL="0" distR="0" wp14:anchorId="0A1F95A2" wp14:editId="78BC0E96">
                  <wp:extent cx="1080000" cy="257785"/>
                  <wp:effectExtent l="0" t="0" r="6350" b="9525"/>
                  <wp:docPr id="3687" name="Picture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80000" cy="257785"/>
                          </a:xfrm>
                          <a:prstGeom prst="rect">
                            <a:avLst/>
                          </a:prstGeom>
                        </pic:spPr>
                      </pic:pic>
                    </a:graphicData>
                  </a:graphic>
                </wp:inline>
              </w:drawing>
            </w:r>
          </w:p>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2" w:name="_Hlk516657191"/>
            <w:bookmarkStart w:id="133" w:name="_Toc521490185"/>
            <w:r w:rsidRPr="00787953">
              <w:rPr>
                <w:rFonts w:ascii="Arial" w:hAnsi="Arial" w:cs="Arial"/>
                <w:color w:val="000000" w:themeColor="text1"/>
                <w:sz w:val="22"/>
                <w:szCs w:val="22"/>
              </w:rPr>
              <w:t xml:space="preserve">Services Provided </w:t>
            </w:r>
            <w:bookmarkEnd w:id="132"/>
            <w:r w:rsidRPr="00787953">
              <w:rPr>
                <w:rFonts w:ascii="Arial" w:hAnsi="Arial" w:cs="Arial"/>
                <w:color w:val="000000" w:themeColor="text1"/>
                <w:sz w:val="22"/>
                <w:szCs w:val="22"/>
              </w:rPr>
              <w:t>by Real Estate</w:t>
            </w:r>
            <w:bookmarkEnd w:id="133"/>
          </w:p>
          <w:p w:rsidR="000226B7" w:rsidRPr="00787953" w:rsidRDefault="000226B7" w:rsidP="00787953">
            <w:pPr>
              <w:rPr>
                <w:rFonts w:ascii="Arial" w:hAnsi="Arial" w:cs="Arial"/>
                <w:color w:val="000000" w:themeColor="text1"/>
                <w:szCs w:val="22"/>
              </w:rPr>
            </w:pPr>
          </w:p>
          <w:p w:rsidR="000226B7" w:rsidRPr="00787953" w:rsidRDefault="000226B7" w:rsidP="00787953">
            <w:pPr>
              <w:rPr>
                <w:rFonts w:ascii="Arial" w:hAnsi="Arial" w:cs="Arial"/>
                <w:color w:val="000000" w:themeColor="text1"/>
                <w:szCs w:val="22"/>
              </w:rPr>
            </w:pPr>
            <w:r w:rsidRPr="00787953">
              <w:rPr>
                <w:rFonts w:ascii="Arial" w:hAnsi="Arial" w:cs="Arial"/>
                <w:color w:val="000000" w:themeColor="text1"/>
                <w:szCs w:val="22"/>
              </w:rPr>
              <w:t>Below is a list of the services provided by the Real Estate:</w:t>
            </w:r>
          </w:p>
          <w:p w:rsidR="000226B7" w:rsidRPr="00787953" w:rsidRDefault="000226B7" w:rsidP="00787953">
            <w:pPr>
              <w:spacing w:line="360" w:lineRule="auto"/>
              <w:rPr>
                <w:rFonts w:ascii="Arial" w:hAnsi="Arial" w:cs="Arial"/>
                <w:szCs w:val="22"/>
              </w:rPr>
            </w:pPr>
            <w:r w:rsidRPr="00787953">
              <w:rPr>
                <w:rFonts w:ascii="Arial" w:hAnsi="Arial" w:cs="Arial"/>
                <w:noProof/>
                <w:szCs w:val="22"/>
              </w:rPr>
              <w:drawing>
                <wp:inline distT="0" distB="0" distL="0" distR="0" wp14:anchorId="61888D2C" wp14:editId="4E9CB46A">
                  <wp:extent cx="1080000" cy="165117"/>
                  <wp:effectExtent l="0" t="0" r="6350" b="6350"/>
                  <wp:docPr id="3688" name="Picture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80000" cy="165117"/>
                          </a:xfrm>
                          <a:prstGeom prst="rect">
                            <a:avLst/>
                          </a:prstGeom>
                        </pic:spPr>
                      </pic:pic>
                    </a:graphicData>
                  </a:graphic>
                </wp:inline>
              </w:drawing>
            </w:r>
          </w:p>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4" w:name="_Toc521490186"/>
            <w:r w:rsidRPr="00787953">
              <w:rPr>
                <w:rFonts w:ascii="Arial" w:hAnsi="Arial" w:cs="Arial"/>
                <w:color w:val="000000" w:themeColor="text1"/>
                <w:sz w:val="22"/>
                <w:szCs w:val="22"/>
              </w:rPr>
              <w:t>Organogram</w:t>
            </w:r>
            <w:bookmarkEnd w:id="134"/>
          </w:p>
          <w:p w:rsidR="000226B7" w:rsidRPr="00787953" w:rsidRDefault="000226B7" w:rsidP="00787953">
            <w:pPr>
              <w:rPr>
                <w:rFonts w:ascii="Arial" w:hAnsi="Arial" w:cs="Arial"/>
                <w:color w:val="000000" w:themeColor="text1"/>
                <w:szCs w:val="22"/>
                <w:highlight w:val="yellow"/>
              </w:rPr>
            </w:pPr>
          </w:p>
          <w:p w:rsidR="000226B7" w:rsidRPr="00787953" w:rsidRDefault="000226B7" w:rsidP="00787953">
            <w:pPr>
              <w:spacing w:line="360" w:lineRule="auto"/>
              <w:rPr>
                <w:rFonts w:ascii="Arial" w:hAnsi="Arial" w:cs="Arial"/>
                <w:color w:val="000000" w:themeColor="text1"/>
                <w:szCs w:val="22"/>
              </w:rPr>
            </w:pPr>
            <w:r w:rsidRPr="00787953">
              <w:rPr>
                <w:rFonts w:ascii="Arial" w:hAnsi="Arial" w:cs="Arial"/>
                <w:color w:val="000000" w:themeColor="text1"/>
                <w:szCs w:val="22"/>
              </w:rPr>
              <w:t>The below diagram depicts the Real Estate department organogram:</w:t>
            </w:r>
          </w:p>
          <w:p w:rsidR="000226B7" w:rsidRPr="00787953" w:rsidRDefault="000226B7" w:rsidP="00787953">
            <w:pPr>
              <w:ind w:left="360"/>
              <w:rPr>
                <w:rFonts w:ascii="Arial" w:hAnsi="Arial" w:cs="Arial"/>
                <w:szCs w:val="22"/>
                <w:highlight w:val="yellow"/>
              </w:rPr>
            </w:pPr>
            <w:r w:rsidRPr="00787953">
              <w:rPr>
                <w:rFonts w:ascii="Arial" w:hAnsi="Arial" w:cs="Arial"/>
                <w:noProof/>
                <w:szCs w:val="22"/>
                <w:highlight w:val="yellow"/>
              </w:rPr>
              <w:drawing>
                <wp:inline distT="0" distB="0" distL="0" distR="0" wp14:anchorId="6CC221C5" wp14:editId="6E96658B">
                  <wp:extent cx="1080000" cy="591584"/>
                  <wp:effectExtent l="0" t="0" r="6350" b="0"/>
                  <wp:docPr id="3689" name="Picture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80000" cy="591584"/>
                          </a:xfrm>
                          <a:prstGeom prst="rect">
                            <a:avLst/>
                          </a:prstGeom>
                        </pic:spPr>
                      </pic:pic>
                    </a:graphicData>
                  </a:graphic>
                </wp:inline>
              </w:drawing>
            </w:r>
          </w:p>
          <w:p w:rsidR="000226B7" w:rsidRPr="00787953" w:rsidRDefault="000226B7" w:rsidP="00787953">
            <w:pPr>
              <w:spacing w:line="360" w:lineRule="auto"/>
              <w:rPr>
                <w:rFonts w:ascii="Arial" w:hAnsi="Arial" w:cs="Arial"/>
                <w:szCs w:val="22"/>
              </w:rPr>
            </w:pPr>
          </w:p>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5" w:name="_Toc521490187"/>
            <w:r w:rsidRPr="00787953">
              <w:rPr>
                <w:rFonts w:ascii="Arial" w:hAnsi="Arial" w:cs="Arial"/>
                <w:color w:val="000000" w:themeColor="text1"/>
                <w:sz w:val="22"/>
                <w:szCs w:val="22"/>
              </w:rPr>
              <w:lastRenderedPageBreak/>
              <w:t>Spatial Portfolio</w:t>
            </w:r>
            <w:bookmarkEnd w:id="135"/>
          </w:p>
          <w:p w:rsidR="000226B7" w:rsidRPr="00787953" w:rsidRDefault="000226B7" w:rsidP="00787953">
            <w:pPr>
              <w:rPr>
                <w:rFonts w:ascii="Arial" w:hAnsi="Arial" w:cs="Arial"/>
                <w:szCs w:val="22"/>
              </w:rPr>
            </w:pPr>
          </w:p>
          <w:p w:rsidR="000226B7" w:rsidRPr="00787953" w:rsidRDefault="000226B7" w:rsidP="00787953">
            <w:pPr>
              <w:rPr>
                <w:rFonts w:ascii="Arial" w:hAnsi="Arial" w:cs="Arial"/>
                <w:szCs w:val="22"/>
              </w:rPr>
            </w:pPr>
            <w:r w:rsidRPr="00787953">
              <w:rPr>
                <w:rFonts w:ascii="Arial" w:hAnsi="Arial" w:cs="Arial"/>
                <w:szCs w:val="22"/>
              </w:rPr>
              <w:t>Airports Company South Africa SOC Limited, as a world-class airport operator provides prime real estate to tenants who lease out commercial space in terminal buildings, diverse properties such to include but not limited to hotels, petrol stations, fuel farms and industrial properties which include but are not limited to warehouses, cargo facilities and land.</w:t>
            </w:r>
          </w:p>
          <w:p w:rsidR="000226B7" w:rsidRPr="00787953" w:rsidRDefault="000226B7" w:rsidP="00787953">
            <w:pPr>
              <w:rPr>
                <w:rFonts w:ascii="Arial" w:hAnsi="Arial" w:cs="Arial"/>
                <w:szCs w:val="22"/>
              </w:rPr>
            </w:pPr>
            <w:r w:rsidRPr="00787953">
              <w:rPr>
                <w:rFonts w:ascii="Arial" w:hAnsi="Arial" w:cs="Arial"/>
                <w:szCs w:val="22"/>
              </w:rPr>
              <w:t xml:space="preserve">The Spatial team are responsible and accountable for the letting of real estate space, growing the letting portfolio, servicing the internal and external stakeholders that lease the space as well as those that are impacted by the leasing, and compliance to the laws of the land and Company Policy Documents in concluding transactions with the lessees. </w:t>
            </w:r>
          </w:p>
          <w:p w:rsidR="000226B7" w:rsidRPr="00787953" w:rsidRDefault="000226B7" w:rsidP="00787953">
            <w:pPr>
              <w:rPr>
                <w:rFonts w:ascii="Arial" w:hAnsi="Arial" w:cs="Arial"/>
                <w:szCs w:val="22"/>
              </w:rPr>
            </w:pPr>
            <w:r w:rsidRPr="00787953">
              <w:rPr>
                <w:rFonts w:ascii="Arial" w:hAnsi="Arial" w:cs="Arial"/>
                <w:szCs w:val="22"/>
              </w:rPr>
              <w:lastRenderedPageBreak/>
              <w:t xml:space="preserve">To this end, the Spatial Portfolio team are committed to the following below ensuring that Airports Company South Africa SOC Limited are able to achieve the above: - </w:t>
            </w:r>
          </w:p>
          <w:p w:rsidR="000226B7" w:rsidRPr="00787953" w:rsidRDefault="000226B7" w:rsidP="00787953">
            <w:pPr>
              <w:pStyle w:val="ListParagraph"/>
              <w:numPr>
                <w:ilvl w:val="0"/>
                <w:numId w:val="40"/>
              </w:numPr>
              <w:spacing w:after="0" w:line="320" w:lineRule="exact"/>
              <w:jc w:val="both"/>
              <w:rPr>
                <w:rFonts w:ascii="Arial" w:hAnsi="Arial" w:cs="Arial"/>
              </w:rPr>
            </w:pPr>
            <w:r w:rsidRPr="00787953">
              <w:rPr>
                <w:rFonts w:ascii="Arial" w:hAnsi="Arial" w:cs="Arial"/>
              </w:rPr>
              <w:t>Continually review spatial portfolio and Assess Opportunities;</w:t>
            </w:r>
          </w:p>
          <w:p w:rsidR="000226B7" w:rsidRPr="00787953" w:rsidRDefault="000226B7" w:rsidP="00787953">
            <w:pPr>
              <w:pStyle w:val="ListParagraph"/>
              <w:numPr>
                <w:ilvl w:val="0"/>
                <w:numId w:val="40"/>
              </w:numPr>
              <w:spacing w:after="0" w:line="320" w:lineRule="exact"/>
              <w:jc w:val="both"/>
              <w:rPr>
                <w:rFonts w:ascii="Arial" w:hAnsi="Arial" w:cs="Arial"/>
              </w:rPr>
            </w:pPr>
            <w:r w:rsidRPr="00787953">
              <w:rPr>
                <w:rFonts w:ascii="Arial" w:hAnsi="Arial" w:cs="Arial"/>
              </w:rPr>
              <w:t>Conduct Marketing initiatives to market spatial portfolio;</w:t>
            </w:r>
          </w:p>
          <w:p w:rsidR="000226B7" w:rsidRPr="00787953" w:rsidRDefault="000226B7" w:rsidP="00787953">
            <w:pPr>
              <w:pStyle w:val="ListParagraph"/>
              <w:numPr>
                <w:ilvl w:val="0"/>
                <w:numId w:val="40"/>
              </w:numPr>
              <w:spacing w:after="0" w:line="320" w:lineRule="exact"/>
              <w:jc w:val="both"/>
              <w:rPr>
                <w:rFonts w:ascii="Arial" w:hAnsi="Arial" w:cs="Arial"/>
              </w:rPr>
            </w:pPr>
            <w:r w:rsidRPr="00787953">
              <w:rPr>
                <w:rFonts w:ascii="Arial" w:hAnsi="Arial" w:cs="Arial"/>
              </w:rPr>
              <w:t>Assess economic and contracting models for spatial portfolio;</w:t>
            </w:r>
          </w:p>
          <w:p w:rsidR="000226B7" w:rsidRPr="00787953" w:rsidRDefault="000226B7" w:rsidP="00787953">
            <w:pPr>
              <w:pStyle w:val="ListParagraph"/>
              <w:numPr>
                <w:ilvl w:val="0"/>
                <w:numId w:val="40"/>
              </w:numPr>
              <w:spacing w:after="0" w:line="320" w:lineRule="exact"/>
              <w:jc w:val="both"/>
              <w:rPr>
                <w:rFonts w:ascii="Arial" w:hAnsi="Arial" w:cs="Arial"/>
              </w:rPr>
            </w:pPr>
            <w:r w:rsidRPr="00787953">
              <w:rPr>
                <w:rFonts w:ascii="Arial" w:hAnsi="Arial" w:cs="Arial"/>
              </w:rPr>
              <w:t>Manage leases and tenders; and</w:t>
            </w:r>
          </w:p>
          <w:p w:rsidR="000226B7" w:rsidRPr="00787953" w:rsidRDefault="000226B7" w:rsidP="00787953">
            <w:pPr>
              <w:pStyle w:val="ListParagraph"/>
              <w:numPr>
                <w:ilvl w:val="0"/>
                <w:numId w:val="40"/>
              </w:numPr>
              <w:spacing w:after="0" w:line="320" w:lineRule="exact"/>
              <w:jc w:val="both"/>
              <w:rPr>
                <w:rFonts w:ascii="Arial" w:hAnsi="Arial" w:cs="Arial"/>
              </w:rPr>
            </w:pPr>
            <w:r w:rsidRPr="00787953">
              <w:rPr>
                <w:rFonts w:ascii="Arial" w:hAnsi="Arial" w:cs="Arial"/>
              </w:rPr>
              <w:t>Manage and analyse commercial performance.</w:t>
            </w:r>
          </w:p>
          <w:p w:rsidR="000226B7" w:rsidRPr="00787953" w:rsidRDefault="000226B7" w:rsidP="00787953">
            <w:pPr>
              <w:pStyle w:val="Heading1"/>
              <w:numPr>
                <w:ilvl w:val="0"/>
                <w:numId w:val="0"/>
              </w:numPr>
              <w:tabs>
                <w:tab w:val="left" w:pos="851"/>
              </w:tabs>
              <w:spacing w:before="360"/>
              <w:jc w:val="both"/>
              <w:rPr>
                <w:rFonts w:ascii="Arial" w:hAnsi="Arial" w:cs="Arial"/>
                <w:color w:val="000000" w:themeColor="text1"/>
                <w:sz w:val="22"/>
                <w:szCs w:val="22"/>
              </w:rPr>
            </w:pPr>
            <w:bookmarkStart w:id="136" w:name="_Toc521490188"/>
            <w:r w:rsidRPr="00787953">
              <w:rPr>
                <w:rFonts w:ascii="Arial" w:hAnsi="Arial" w:cs="Arial"/>
                <w:color w:val="000000" w:themeColor="text1"/>
                <w:sz w:val="22"/>
                <w:szCs w:val="22"/>
              </w:rPr>
              <w:lastRenderedPageBreak/>
              <w:t>Infrastructure Property Development</w:t>
            </w:r>
            <w:bookmarkEnd w:id="136"/>
          </w:p>
          <w:p w:rsidR="000226B7" w:rsidRPr="00787953" w:rsidRDefault="000226B7" w:rsidP="00787953">
            <w:pPr>
              <w:rPr>
                <w:rFonts w:ascii="Arial" w:hAnsi="Arial" w:cs="Arial"/>
                <w:color w:val="000000" w:themeColor="text1"/>
                <w:szCs w:val="22"/>
              </w:rPr>
            </w:pPr>
          </w:p>
          <w:p w:rsidR="000226B7" w:rsidRPr="00787953" w:rsidRDefault="000226B7" w:rsidP="00787953">
            <w:pPr>
              <w:rPr>
                <w:rFonts w:ascii="Arial" w:hAnsi="Arial" w:cs="Arial"/>
                <w:b/>
                <w:bCs/>
                <w:color w:val="000000" w:themeColor="text1"/>
                <w:szCs w:val="22"/>
                <w:u w:val="single"/>
                <w:lang w:val="en-US"/>
              </w:rPr>
            </w:pPr>
            <w:r w:rsidRPr="00787953">
              <w:rPr>
                <w:rFonts w:ascii="Arial" w:hAnsi="Arial" w:cs="Arial"/>
                <w:b/>
                <w:bCs/>
                <w:color w:val="000000" w:themeColor="text1"/>
                <w:szCs w:val="22"/>
                <w:u w:val="single"/>
                <w:lang w:val="en-US"/>
              </w:rPr>
              <w:t>Purpose</w:t>
            </w:r>
          </w:p>
          <w:p w:rsidR="000226B7" w:rsidRPr="00787953" w:rsidRDefault="000226B7" w:rsidP="00787953">
            <w:pPr>
              <w:rPr>
                <w:rFonts w:ascii="Arial" w:hAnsi="Arial" w:cs="Arial"/>
                <w:color w:val="000000" w:themeColor="text1"/>
                <w:szCs w:val="22"/>
                <w:lang w:val="en-US"/>
              </w:rPr>
            </w:pPr>
          </w:p>
          <w:p w:rsidR="000226B7" w:rsidRPr="00787953" w:rsidRDefault="000226B7" w:rsidP="00787953">
            <w:pPr>
              <w:rPr>
                <w:rFonts w:ascii="Arial" w:hAnsi="Arial" w:cs="Arial"/>
                <w:color w:val="000000" w:themeColor="text1"/>
                <w:szCs w:val="22"/>
                <w:lang w:val="en-US"/>
              </w:rPr>
            </w:pPr>
            <w:r w:rsidRPr="00787953">
              <w:rPr>
                <w:rFonts w:ascii="Arial" w:hAnsi="Arial" w:cs="Arial"/>
                <w:color w:val="000000" w:themeColor="text1"/>
                <w:szCs w:val="22"/>
                <w:lang w:val="en-US"/>
              </w:rPr>
              <w:t xml:space="preserve">Formulation and implementation of ACSA’s Infrastructure and Property Development 5-10 year strategy across the network of airports. To lead, manage and implement the Infrastructure and Property portfolio and significantly increase ACSA’s non-aeronautical revenues and value, including the implementation of transformation imperatives through the development value chain with consideration to the regulatory frameworks, broader business and country economic factors. </w:t>
            </w:r>
          </w:p>
          <w:p w:rsidR="000226B7" w:rsidRPr="00787953" w:rsidRDefault="000226B7" w:rsidP="00787953">
            <w:pPr>
              <w:rPr>
                <w:rFonts w:ascii="Arial" w:hAnsi="Arial" w:cs="Arial"/>
                <w:b/>
                <w:bCs/>
                <w:color w:val="000000" w:themeColor="text1"/>
                <w:szCs w:val="22"/>
                <w:u w:val="single"/>
                <w:lang w:val="en-US"/>
              </w:rPr>
            </w:pPr>
            <w:r w:rsidRPr="00787953">
              <w:rPr>
                <w:rFonts w:ascii="Arial" w:hAnsi="Arial" w:cs="Arial"/>
                <w:b/>
                <w:bCs/>
                <w:color w:val="000000" w:themeColor="text1"/>
                <w:szCs w:val="22"/>
                <w:u w:val="single"/>
                <w:lang w:val="en-US"/>
              </w:rPr>
              <w:t>Services</w:t>
            </w:r>
          </w:p>
          <w:p w:rsidR="000226B7" w:rsidRPr="00787953" w:rsidRDefault="000226B7" w:rsidP="00787953">
            <w:pPr>
              <w:pStyle w:val="ListParagraph"/>
              <w:numPr>
                <w:ilvl w:val="0"/>
                <w:numId w:val="41"/>
              </w:numPr>
              <w:spacing w:after="0" w:line="320" w:lineRule="exact"/>
              <w:jc w:val="both"/>
              <w:rPr>
                <w:rFonts w:ascii="Arial" w:hAnsi="Arial" w:cs="Arial"/>
                <w:color w:val="000000" w:themeColor="text1"/>
              </w:rPr>
            </w:pPr>
            <w:r w:rsidRPr="00787953">
              <w:rPr>
                <w:rFonts w:ascii="Arial" w:hAnsi="Arial" w:cs="Arial"/>
                <w:color w:val="000000" w:themeColor="text1"/>
              </w:rPr>
              <w:t>Land conversion and enablement</w:t>
            </w:r>
          </w:p>
          <w:p w:rsidR="000226B7" w:rsidRPr="00787953" w:rsidRDefault="000226B7" w:rsidP="00787953">
            <w:pPr>
              <w:pStyle w:val="ListParagraph"/>
              <w:numPr>
                <w:ilvl w:val="0"/>
                <w:numId w:val="41"/>
              </w:numPr>
              <w:spacing w:after="0" w:line="320" w:lineRule="exact"/>
              <w:jc w:val="both"/>
              <w:rPr>
                <w:rFonts w:ascii="Arial" w:hAnsi="Arial" w:cs="Arial"/>
                <w:color w:val="000000" w:themeColor="text1"/>
              </w:rPr>
            </w:pPr>
            <w:r w:rsidRPr="00787953">
              <w:rPr>
                <w:rFonts w:ascii="Arial" w:hAnsi="Arial" w:cs="Arial"/>
                <w:color w:val="000000" w:themeColor="text1"/>
              </w:rPr>
              <w:lastRenderedPageBreak/>
              <w:t>Growing real estate revenue through the development of 1000Ha of serviceable land</w:t>
            </w:r>
          </w:p>
          <w:p w:rsidR="000226B7" w:rsidRPr="00787953" w:rsidRDefault="000226B7" w:rsidP="00787953">
            <w:pPr>
              <w:pStyle w:val="ListParagraph"/>
              <w:numPr>
                <w:ilvl w:val="0"/>
                <w:numId w:val="41"/>
              </w:numPr>
              <w:spacing w:after="0" w:line="320" w:lineRule="exact"/>
              <w:jc w:val="both"/>
              <w:rPr>
                <w:rFonts w:ascii="Arial" w:hAnsi="Arial" w:cs="Arial"/>
                <w:color w:val="000000" w:themeColor="text1"/>
              </w:rPr>
            </w:pPr>
            <w:r w:rsidRPr="00787953">
              <w:rPr>
                <w:rFonts w:ascii="Arial" w:hAnsi="Arial" w:cs="Arial"/>
                <w:color w:val="000000" w:themeColor="text1"/>
              </w:rPr>
              <w:t>Commercial asset optimization/ re-development</w:t>
            </w:r>
          </w:p>
          <w:p w:rsidR="000226B7" w:rsidRPr="00787953" w:rsidRDefault="000226B7" w:rsidP="00787953">
            <w:pPr>
              <w:pStyle w:val="ListParagraph"/>
              <w:numPr>
                <w:ilvl w:val="0"/>
                <w:numId w:val="41"/>
              </w:numPr>
              <w:spacing w:after="0" w:line="320" w:lineRule="exact"/>
              <w:jc w:val="both"/>
              <w:rPr>
                <w:rFonts w:ascii="Arial" w:hAnsi="Arial" w:cs="Arial"/>
                <w:color w:val="000000" w:themeColor="text1"/>
              </w:rPr>
            </w:pPr>
            <w:r w:rsidRPr="00787953">
              <w:rPr>
                <w:rFonts w:ascii="Arial" w:hAnsi="Arial" w:cs="Arial"/>
                <w:color w:val="000000" w:themeColor="text1"/>
              </w:rPr>
              <w:t>Deal management and structuring</w:t>
            </w:r>
          </w:p>
          <w:p w:rsidR="000226B7" w:rsidRPr="00787953" w:rsidRDefault="000226B7" w:rsidP="00787953">
            <w:pPr>
              <w:pStyle w:val="ListParagraph"/>
              <w:numPr>
                <w:ilvl w:val="0"/>
                <w:numId w:val="41"/>
              </w:numPr>
              <w:spacing w:after="0" w:line="320" w:lineRule="exact"/>
              <w:jc w:val="both"/>
              <w:rPr>
                <w:rFonts w:ascii="Arial" w:hAnsi="Arial" w:cs="Arial"/>
                <w:color w:val="000000" w:themeColor="text1"/>
              </w:rPr>
            </w:pPr>
            <w:r w:rsidRPr="00787953">
              <w:rPr>
                <w:rFonts w:ascii="Arial" w:hAnsi="Arial" w:cs="Arial"/>
                <w:color w:val="000000" w:themeColor="text1"/>
              </w:rPr>
              <w:t>Strategic Land acquisition</w:t>
            </w:r>
          </w:p>
          <w:p w:rsidR="000226B7" w:rsidRPr="00787953" w:rsidRDefault="000226B7" w:rsidP="00787953">
            <w:pPr>
              <w:spacing w:line="360" w:lineRule="auto"/>
              <w:rPr>
                <w:rFonts w:ascii="Arial" w:hAnsi="Arial" w:cs="Arial"/>
                <w:szCs w:val="22"/>
              </w:rPr>
            </w:pPr>
          </w:p>
          <w:p w:rsidR="000226B7" w:rsidRPr="00787953" w:rsidRDefault="000226B7" w:rsidP="00787953">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jc w:val="left"/>
              <w:rPr>
                <w:rFonts w:ascii="Arial" w:hAnsi="Arial" w:cs="Arial"/>
                <w:color w:val="0563C1"/>
                <w:szCs w:val="22"/>
                <w:u w:val="single"/>
                <w:lang w:val="en-ZA" w:eastAsia="en-ZA"/>
              </w:rPr>
            </w:pPr>
            <w:hyperlink r:id="rId11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BDBDB" w:themeFill="accent3" w:themeFillTint="66"/>
            <w:vAlign w:val="bottom"/>
          </w:tcPr>
          <w:p w:rsidR="000226B7" w:rsidRPr="00787953" w:rsidRDefault="000226B7" w:rsidP="000226B7">
            <w:pPr>
              <w:pStyle w:val="Heading1"/>
              <w:numPr>
                <w:ilvl w:val="0"/>
                <w:numId w:val="0"/>
              </w:numPr>
              <w:tabs>
                <w:tab w:val="left" w:pos="851"/>
              </w:tabs>
              <w:spacing w:before="360"/>
              <w:rPr>
                <w:rFonts w:ascii="Arial" w:hAnsi="Arial" w:cs="Arial"/>
                <w:color w:val="000000" w:themeColor="text1"/>
                <w:sz w:val="22"/>
                <w:szCs w:val="22"/>
              </w:rPr>
            </w:pPr>
            <w:bookmarkStart w:id="137" w:name="_Toc521490189"/>
            <w:r w:rsidRPr="00787953">
              <w:rPr>
                <w:rFonts w:ascii="Arial" w:hAnsi="Arial" w:cs="Arial"/>
                <w:color w:val="000000" w:themeColor="text1"/>
                <w:sz w:val="22"/>
                <w:szCs w:val="22"/>
              </w:rPr>
              <w:t>Economic Modelling Services</w:t>
            </w:r>
            <w:bookmarkEnd w:id="137"/>
          </w:p>
          <w:p w:rsidR="000226B7" w:rsidRPr="00787953" w:rsidRDefault="000226B7" w:rsidP="000226B7">
            <w:pPr>
              <w:rPr>
                <w:rFonts w:ascii="Arial" w:hAnsi="Arial" w:cs="Arial"/>
                <w:color w:val="000000" w:themeColor="text1"/>
                <w:szCs w:val="22"/>
              </w:rPr>
            </w:pPr>
          </w:p>
          <w:p w:rsidR="000226B7" w:rsidRPr="00787953" w:rsidRDefault="000226B7" w:rsidP="000226B7">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38" w:name="_Toc521490190"/>
            <w:r w:rsidRPr="00787953">
              <w:rPr>
                <w:rFonts w:ascii="Arial" w:hAnsi="Arial" w:cs="Arial"/>
                <w:color w:val="000000" w:themeColor="text1"/>
                <w:sz w:val="22"/>
                <w:szCs w:val="22"/>
              </w:rPr>
              <w:t>Purpose</w:t>
            </w:r>
            <w:bookmarkEnd w:id="138"/>
          </w:p>
          <w:p w:rsidR="000226B7" w:rsidRPr="00873BD3" w:rsidRDefault="000226B7" w:rsidP="000226B7">
            <w:pPr>
              <w:rPr>
                <w:rFonts w:ascii="Arial" w:hAnsi="Arial" w:cs="Arial"/>
                <w:szCs w:val="22"/>
              </w:rPr>
            </w:pPr>
          </w:p>
          <w:p w:rsidR="000226B7" w:rsidRPr="00873BD3" w:rsidRDefault="000226B7" w:rsidP="000226B7">
            <w:pPr>
              <w:spacing w:line="360" w:lineRule="auto"/>
              <w:rPr>
                <w:rFonts w:ascii="Arial" w:hAnsi="Arial" w:cs="Arial"/>
                <w:szCs w:val="22"/>
              </w:rPr>
            </w:pPr>
            <w:r w:rsidRPr="00873BD3">
              <w:rPr>
                <w:rFonts w:ascii="Arial" w:hAnsi="Arial" w:cs="Arial"/>
                <w:szCs w:val="22"/>
              </w:rPr>
              <w:t xml:space="preserve">To develop business and economic modelling tools and scenario sets to </w:t>
            </w:r>
            <w:r w:rsidRPr="00873BD3">
              <w:rPr>
                <w:rFonts w:ascii="Arial" w:hAnsi="Arial" w:cs="Arial"/>
                <w:szCs w:val="22"/>
              </w:rPr>
              <w:lastRenderedPageBreak/>
              <w:t>support Integrated Planning, Permission Applications, Commercial Contracting and Deal Structuring.</w:t>
            </w:r>
          </w:p>
          <w:p w:rsidR="000226B7" w:rsidRPr="00873BD3" w:rsidRDefault="000226B7" w:rsidP="000226B7">
            <w:pPr>
              <w:pStyle w:val="Heading1"/>
              <w:numPr>
                <w:ilvl w:val="0"/>
                <w:numId w:val="0"/>
              </w:numPr>
              <w:tabs>
                <w:tab w:val="left" w:pos="851"/>
              </w:tabs>
              <w:spacing w:before="360"/>
              <w:rPr>
                <w:rFonts w:ascii="Arial" w:hAnsi="Arial" w:cs="Arial"/>
                <w:color w:val="000000" w:themeColor="text1"/>
                <w:sz w:val="22"/>
                <w:szCs w:val="22"/>
              </w:rPr>
            </w:pPr>
            <w:bookmarkStart w:id="139" w:name="_Toc521490191"/>
            <w:r w:rsidRPr="00873BD3">
              <w:rPr>
                <w:rFonts w:ascii="Arial" w:hAnsi="Arial" w:cs="Arial"/>
                <w:color w:val="000000" w:themeColor="text1"/>
                <w:sz w:val="22"/>
                <w:szCs w:val="22"/>
              </w:rPr>
              <w:t>Services Provided by Economic Modelling Services</w:t>
            </w:r>
            <w:bookmarkEnd w:id="139"/>
          </w:p>
          <w:p w:rsidR="000226B7" w:rsidRPr="00873BD3" w:rsidRDefault="000226B7" w:rsidP="000226B7">
            <w:pPr>
              <w:pStyle w:val="ListParagraph"/>
              <w:ind w:left="0"/>
              <w:rPr>
                <w:rFonts w:ascii="Arial" w:hAnsi="Arial" w:cs="Arial"/>
              </w:rPr>
            </w:pPr>
          </w:p>
          <w:p w:rsidR="000226B7" w:rsidRPr="00873BD3" w:rsidRDefault="000226B7" w:rsidP="000226B7">
            <w:pPr>
              <w:rPr>
                <w:rFonts w:ascii="Arial" w:hAnsi="Arial" w:cs="Arial"/>
                <w:szCs w:val="22"/>
              </w:rPr>
            </w:pPr>
            <w:r w:rsidRPr="00873BD3">
              <w:rPr>
                <w:rFonts w:ascii="Arial" w:hAnsi="Arial" w:cs="Arial"/>
                <w:szCs w:val="22"/>
              </w:rPr>
              <w:t xml:space="preserve">Below is a list of the services provided by the </w:t>
            </w:r>
            <w:bookmarkStart w:id="140" w:name="_Hlk513637138"/>
            <w:r w:rsidRPr="00873BD3">
              <w:rPr>
                <w:rFonts w:ascii="Arial" w:hAnsi="Arial" w:cs="Arial"/>
                <w:szCs w:val="22"/>
              </w:rPr>
              <w:t xml:space="preserve">Economic Modelling Services </w:t>
            </w:r>
            <w:bookmarkEnd w:id="140"/>
            <w:r w:rsidRPr="00873BD3">
              <w:rPr>
                <w:rFonts w:ascii="Arial" w:hAnsi="Arial" w:cs="Arial"/>
                <w:szCs w:val="22"/>
              </w:rPr>
              <w:t>department:</w:t>
            </w:r>
          </w:p>
          <w:p w:rsidR="000226B7" w:rsidRPr="00873BD3" w:rsidRDefault="000226B7" w:rsidP="000226B7">
            <w:pPr>
              <w:pStyle w:val="ListParagraph"/>
              <w:numPr>
                <w:ilvl w:val="0"/>
                <w:numId w:val="42"/>
              </w:numPr>
              <w:spacing w:after="0" w:line="320" w:lineRule="exact"/>
              <w:jc w:val="both"/>
              <w:rPr>
                <w:rFonts w:ascii="Arial" w:hAnsi="Arial" w:cs="Arial"/>
              </w:rPr>
            </w:pPr>
            <w:r w:rsidRPr="00873BD3">
              <w:rPr>
                <w:rFonts w:ascii="Arial" w:hAnsi="Arial" w:cs="Arial"/>
              </w:rPr>
              <w:t>The validation of the envisaged value of commercial appeal and worth of the portfolio(s)</w:t>
            </w:r>
          </w:p>
          <w:p w:rsidR="000226B7" w:rsidRPr="00873BD3" w:rsidRDefault="000226B7" w:rsidP="000226B7">
            <w:pPr>
              <w:pStyle w:val="ListParagraph"/>
              <w:numPr>
                <w:ilvl w:val="0"/>
                <w:numId w:val="42"/>
              </w:numPr>
              <w:spacing w:after="0" w:line="320" w:lineRule="exact"/>
              <w:jc w:val="both"/>
              <w:rPr>
                <w:rFonts w:ascii="Arial" w:hAnsi="Arial" w:cs="Arial"/>
              </w:rPr>
            </w:pPr>
            <w:r w:rsidRPr="00873BD3">
              <w:rPr>
                <w:rFonts w:ascii="Arial" w:hAnsi="Arial" w:cs="Arial"/>
              </w:rPr>
              <w:t>The use of recognised economic and business modelling techniques used to estimate the probabilities of success and viability of different scenarios</w:t>
            </w:r>
          </w:p>
          <w:p w:rsidR="000226B7" w:rsidRPr="00873BD3" w:rsidRDefault="000226B7" w:rsidP="000226B7">
            <w:pPr>
              <w:pStyle w:val="ListParagraph"/>
              <w:numPr>
                <w:ilvl w:val="0"/>
                <w:numId w:val="42"/>
              </w:numPr>
              <w:spacing w:after="0" w:line="320" w:lineRule="exact"/>
              <w:jc w:val="both"/>
              <w:rPr>
                <w:rFonts w:ascii="Arial" w:hAnsi="Arial" w:cs="Arial"/>
              </w:rPr>
            </w:pPr>
            <w:r w:rsidRPr="00873BD3">
              <w:rPr>
                <w:rFonts w:ascii="Arial" w:hAnsi="Arial" w:cs="Arial"/>
              </w:rPr>
              <w:lastRenderedPageBreak/>
              <w:t>Identification of ACSA’s suitability to adopt proposed solutions and modelling their corresponding Return on Investment</w:t>
            </w:r>
          </w:p>
          <w:p w:rsidR="000226B7" w:rsidRPr="00873BD3" w:rsidRDefault="000226B7" w:rsidP="000226B7">
            <w:pPr>
              <w:pStyle w:val="ListParagraph"/>
              <w:numPr>
                <w:ilvl w:val="0"/>
                <w:numId w:val="42"/>
              </w:numPr>
              <w:spacing w:after="0" w:line="320" w:lineRule="exact"/>
              <w:jc w:val="both"/>
              <w:rPr>
                <w:rFonts w:ascii="Arial" w:hAnsi="Arial" w:cs="Arial"/>
              </w:rPr>
            </w:pPr>
            <w:r w:rsidRPr="00873BD3">
              <w:rPr>
                <w:rFonts w:ascii="Arial" w:hAnsi="Arial" w:cs="Arial"/>
              </w:rPr>
              <w:t>Socio-economic impacts of the CAPEX programmes across operations and the respective regions (within which ACSA operates)</w:t>
            </w:r>
          </w:p>
          <w:p w:rsidR="000226B7" w:rsidRPr="00873BD3" w:rsidRDefault="000226B7" w:rsidP="000226B7">
            <w:pPr>
              <w:pStyle w:val="ListParagraph"/>
              <w:numPr>
                <w:ilvl w:val="0"/>
                <w:numId w:val="42"/>
              </w:numPr>
              <w:spacing w:after="0" w:line="320" w:lineRule="exact"/>
              <w:jc w:val="both"/>
              <w:rPr>
                <w:rFonts w:ascii="Arial" w:hAnsi="Arial" w:cs="Arial"/>
              </w:rPr>
            </w:pPr>
            <w:r w:rsidRPr="00873BD3">
              <w:rPr>
                <w:rFonts w:ascii="Arial" w:hAnsi="Arial" w:cs="Arial"/>
              </w:rPr>
              <w:t>Project escalation models</w:t>
            </w:r>
          </w:p>
          <w:p w:rsidR="000226B7" w:rsidRPr="00873BD3" w:rsidRDefault="000226B7" w:rsidP="000226B7">
            <w:pPr>
              <w:rPr>
                <w:rFonts w:ascii="Arial" w:hAnsi="Arial" w:cs="Arial"/>
                <w:szCs w:val="22"/>
              </w:rPr>
            </w:pPr>
          </w:p>
          <w:p w:rsidR="000226B7" w:rsidRPr="00873BD3" w:rsidRDefault="000226B7" w:rsidP="000226B7">
            <w:pPr>
              <w:pStyle w:val="Heading1"/>
              <w:numPr>
                <w:ilvl w:val="0"/>
                <w:numId w:val="0"/>
              </w:numPr>
              <w:tabs>
                <w:tab w:val="left" w:pos="851"/>
              </w:tabs>
              <w:spacing w:before="360"/>
              <w:rPr>
                <w:rFonts w:ascii="Arial" w:hAnsi="Arial" w:cs="Arial"/>
                <w:color w:val="000000" w:themeColor="text1"/>
                <w:sz w:val="22"/>
                <w:szCs w:val="22"/>
              </w:rPr>
            </w:pPr>
            <w:bookmarkStart w:id="141" w:name="_Toc521490192"/>
            <w:r w:rsidRPr="00873BD3">
              <w:rPr>
                <w:rFonts w:ascii="Arial" w:hAnsi="Arial" w:cs="Arial"/>
                <w:color w:val="000000" w:themeColor="text1"/>
                <w:sz w:val="22"/>
                <w:szCs w:val="22"/>
              </w:rPr>
              <w:t>Organogram</w:t>
            </w:r>
            <w:bookmarkEnd w:id="141"/>
          </w:p>
          <w:p w:rsidR="000226B7" w:rsidRPr="00873BD3" w:rsidRDefault="000226B7" w:rsidP="000226B7">
            <w:pPr>
              <w:rPr>
                <w:rFonts w:ascii="Arial" w:hAnsi="Arial" w:cs="Arial"/>
                <w:color w:val="000000" w:themeColor="text1"/>
                <w:szCs w:val="22"/>
              </w:rPr>
            </w:pPr>
          </w:p>
          <w:p w:rsidR="000226B7" w:rsidRPr="00873BD3" w:rsidRDefault="000226B7" w:rsidP="000226B7">
            <w:pPr>
              <w:ind w:firstLine="360"/>
              <w:rPr>
                <w:rFonts w:ascii="Arial" w:hAnsi="Arial" w:cs="Arial"/>
                <w:color w:val="000000" w:themeColor="text1"/>
                <w:szCs w:val="22"/>
              </w:rPr>
            </w:pPr>
            <w:r w:rsidRPr="00873BD3">
              <w:rPr>
                <w:rFonts w:ascii="Arial" w:hAnsi="Arial" w:cs="Arial"/>
                <w:color w:val="000000" w:themeColor="text1"/>
                <w:szCs w:val="22"/>
              </w:rPr>
              <w:t>The below diagram depicts the Economic Modelling Services department organogram:</w:t>
            </w:r>
          </w:p>
          <w:p w:rsidR="000226B7" w:rsidRPr="00873BD3" w:rsidRDefault="000226B7" w:rsidP="000226B7">
            <w:pPr>
              <w:rPr>
                <w:rFonts w:ascii="Arial" w:hAnsi="Arial" w:cs="Arial"/>
                <w:szCs w:val="22"/>
              </w:rPr>
            </w:pPr>
          </w:p>
          <w:p w:rsidR="000226B7" w:rsidRPr="00873BD3" w:rsidRDefault="000226B7" w:rsidP="000226B7">
            <w:pPr>
              <w:jc w:val="center"/>
              <w:rPr>
                <w:rFonts w:ascii="Arial" w:hAnsi="Arial" w:cs="Arial"/>
                <w:szCs w:val="22"/>
              </w:rPr>
            </w:pPr>
            <w:r w:rsidRPr="00873BD3">
              <w:rPr>
                <w:rFonts w:ascii="Arial" w:hAnsi="Arial" w:cs="Arial"/>
                <w:noProof/>
                <w:szCs w:val="22"/>
              </w:rPr>
              <w:drawing>
                <wp:inline distT="0" distB="0" distL="0" distR="0" wp14:anchorId="39040BC4" wp14:editId="6B443CD6">
                  <wp:extent cx="1080000" cy="491950"/>
                  <wp:effectExtent l="0" t="0" r="6350" b="3810"/>
                  <wp:docPr id="3690" name="Picture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7415" r="1"/>
                          <a:stretch/>
                        </pic:blipFill>
                        <pic:spPr bwMode="auto">
                          <a:xfrm>
                            <a:off x="0" y="0"/>
                            <a:ext cx="1080000" cy="491950"/>
                          </a:xfrm>
                          <a:prstGeom prst="rect">
                            <a:avLst/>
                          </a:prstGeom>
                          <a:ln>
                            <a:noFill/>
                          </a:ln>
                          <a:extLst>
                            <a:ext uri="{53640926-AAD7-44D8-BBD7-CCE9431645EC}">
                              <a14:shadowObscured xmlns:a14="http://schemas.microsoft.com/office/drawing/2010/main"/>
                            </a:ext>
                          </a:extLst>
                        </pic:spPr>
                      </pic:pic>
                    </a:graphicData>
                  </a:graphic>
                </wp:inline>
              </w:drawing>
            </w:r>
          </w:p>
          <w:p w:rsidR="000226B7" w:rsidRPr="00873BD3" w:rsidRDefault="000226B7" w:rsidP="000226B7">
            <w:pPr>
              <w:contextualSpacing w:val="0"/>
              <w:jc w:val="left"/>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jc w:val="left"/>
              <w:rPr>
                <w:rFonts w:ascii="Arial" w:hAnsi="Arial" w:cs="Arial"/>
                <w:color w:val="0563C1"/>
                <w:szCs w:val="22"/>
                <w:u w:val="single"/>
                <w:lang w:val="en-ZA" w:eastAsia="en-ZA"/>
              </w:rPr>
            </w:pPr>
            <w:hyperlink r:id="rId120"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0226B7" w:rsidRPr="00873BD3" w:rsidRDefault="000226B7" w:rsidP="000226B7">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BDBDB" w:themeFill="accent3" w:themeFillTint="66"/>
            <w:vAlign w:val="bottom"/>
          </w:tcPr>
          <w:p w:rsidR="000226B7" w:rsidRPr="00873BD3" w:rsidRDefault="000226B7" w:rsidP="000226B7">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0226B7" w:rsidRPr="00873BD3" w:rsidRDefault="000226B7" w:rsidP="000226B7">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BDBDB" w:themeFill="accent3" w:themeFillTint="66"/>
            <w:vAlign w:val="bottom"/>
          </w:tcPr>
          <w:p w:rsidR="00DA78A1" w:rsidRPr="00873BD3" w:rsidRDefault="00DA78A1" w:rsidP="00DA78A1">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42" w:name="_Toc521490193"/>
            <w:bookmarkStart w:id="143" w:name="_Hlk516652387"/>
            <w:r w:rsidRPr="00873BD3">
              <w:rPr>
                <w:rFonts w:ascii="Arial" w:hAnsi="Arial" w:cs="Arial"/>
                <w:color w:val="000000" w:themeColor="text1"/>
                <w:sz w:val="22"/>
                <w:szCs w:val="22"/>
              </w:rPr>
              <w:t>Integrated Planning</w:t>
            </w:r>
            <w:bookmarkEnd w:id="142"/>
          </w:p>
          <w:p w:rsidR="00DA78A1" w:rsidRPr="00873BD3" w:rsidRDefault="00DA78A1" w:rsidP="00DA78A1">
            <w:pPr>
              <w:rPr>
                <w:rFonts w:ascii="Arial" w:hAnsi="Arial" w:cs="Arial"/>
                <w:color w:val="000000" w:themeColor="text1"/>
                <w:szCs w:val="22"/>
              </w:rPr>
            </w:pPr>
          </w:p>
          <w:p w:rsidR="00DA78A1" w:rsidRPr="00873BD3" w:rsidRDefault="00DA78A1" w:rsidP="00DA78A1">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44" w:name="_Toc521490194"/>
            <w:bookmarkEnd w:id="143"/>
            <w:r w:rsidRPr="00873BD3">
              <w:rPr>
                <w:rFonts w:ascii="Arial" w:hAnsi="Arial" w:cs="Arial"/>
                <w:color w:val="000000" w:themeColor="text1"/>
                <w:sz w:val="22"/>
                <w:szCs w:val="22"/>
              </w:rPr>
              <w:t>Purpose</w:t>
            </w:r>
            <w:bookmarkEnd w:id="144"/>
          </w:p>
          <w:p w:rsidR="00DA78A1" w:rsidRPr="00873BD3" w:rsidRDefault="00DA78A1" w:rsidP="00DA78A1">
            <w:pPr>
              <w:ind w:firstLine="720"/>
              <w:rPr>
                <w:rFonts w:ascii="Arial" w:hAnsi="Arial" w:cs="Arial"/>
                <w:szCs w:val="22"/>
              </w:rPr>
            </w:pPr>
          </w:p>
          <w:p w:rsidR="00DA78A1" w:rsidRPr="00873BD3" w:rsidRDefault="00DA78A1" w:rsidP="00DA78A1">
            <w:pPr>
              <w:spacing w:line="360" w:lineRule="auto"/>
              <w:rPr>
                <w:rFonts w:ascii="Arial" w:hAnsi="Arial" w:cs="Arial"/>
                <w:color w:val="000000" w:themeColor="text1"/>
                <w:szCs w:val="22"/>
              </w:rPr>
            </w:pPr>
            <w:r w:rsidRPr="00873BD3">
              <w:rPr>
                <w:rFonts w:ascii="Arial" w:hAnsi="Arial" w:cs="Arial"/>
                <w:color w:val="000000" w:themeColor="text1"/>
                <w:szCs w:val="22"/>
              </w:rPr>
              <w:t>To provide sustainable and regionally relevant airport infrastructure solutions.</w:t>
            </w:r>
          </w:p>
          <w:p w:rsidR="00DA78A1" w:rsidRPr="00873BD3" w:rsidRDefault="00DA78A1" w:rsidP="00DA78A1">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45" w:name="_Toc521490195"/>
            <w:r w:rsidRPr="00873BD3">
              <w:rPr>
                <w:rFonts w:ascii="Arial" w:hAnsi="Arial" w:cs="Arial"/>
                <w:color w:val="000000" w:themeColor="text1"/>
                <w:sz w:val="22"/>
                <w:szCs w:val="22"/>
              </w:rPr>
              <w:t>Services Provided by Integrated Planning</w:t>
            </w:r>
            <w:bookmarkEnd w:id="145"/>
          </w:p>
          <w:p w:rsidR="00DA78A1" w:rsidRPr="00873BD3" w:rsidRDefault="00DA78A1" w:rsidP="00DA78A1">
            <w:pPr>
              <w:ind w:left="709"/>
              <w:rPr>
                <w:rFonts w:ascii="Arial" w:hAnsi="Arial" w:cs="Arial"/>
                <w:color w:val="000000" w:themeColor="text1"/>
                <w:szCs w:val="22"/>
              </w:rPr>
            </w:pPr>
          </w:p>
          <w:p w:rsidR="00DA78A1" w:rsidRPr="00873BD3" w:rsidRDefault="00DA78A1" w:rsidP="00DA78A1">
            <w:pPr>
              <w:rPr>
                <w:rFonts w:ascii="Arial" w:hAnsi="Arial" w:cs="Arial"/>
                <w:color w:val="000000" w:themeColor="text1"/>
                <w:szCs w:val="22"/>
              </w:rPr>
            </w:pPr>
            <w:r w:rsidRPr="00873BD3">
              <w:rPr>
                <w:rFonts w:ascii="Arial" w:hAnsi="Arial" w:cs="Arial"/>
                <w:color w:val="000000" w:themeColor="text1"/>
                <w:szCs w:val="22"/>
              </w:rPr>
              <w:t>Below is a list of the services provided by the Integrated Planning department:</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color w:val="000000" w:themeColor="text1"/>
              </w:rPr>
              <w:t xml:space="preserve">Airport </w:t>
            </w:r>
            <w:r w:rsidRPr="00873BD3">
              <w:rPr>
                <w:rFonts w:ascii="Arial" w:hAnsi="Arial" w:cs="Arial"/>
              </w:rPr>
              <w:t>Development Frameworks/Plans (Master, Precinct and Development Plans)</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 xml:space="preserve">Capacity and Demand Analysis of Airport Subsystems </w:t>
            </w:r>
            <w:r w:rsidRPr="00873BD3">
              <w:rPr>
                <w:rFonts w:ascii="Arial" w:hAnsi="Arial" w:cs="Arial"/>
              </w:rPr>
              <w:lastRenderedPageBreak/>
              <w:t>(Airside, Terminal, Landside)</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Conceptual Landside, Terminal and Airside Design</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Regional Integration of Airport Planning and Development</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External Development Plan Application Evaluations</w:t>
            </w:r>
          </w:p>
          <w:p w:rsidR="00DA78A1" w:rsidRPr="00873BD3" w:rsidRDefault="00DA78A1" w:rsidP="00DA78A1">
            <w:pPr>
              <w:rPr>
                <w:rFonts w:ascii="Arial" w:hAnsi="Arial" w:cs="Arial"/>
                <w:szCs w:val="22"/>
              </w:rPr>
            </w:pPr>
          </w:p>
          <w:p w:rsidR="00DA78A1" w:rsidRPr="00873BD3" w:rsidRDefault="00DA78A1" w:rsidP="00DA78A1">
            <w:pPr>
              <w:pStyle w:val="Heading1"/>
              <w:numPr>
                <w:ilvl w:val="0"/>
                <w:numId w:val="0"/>
              </w:numPr>
              <w:tabs>
                <w:tab w:val="left" w:pos="851"/>
              </w:tabs>
              <w:spacing w:before="360"/>
              <w:rPr>
                <w:rFonts w:ascii="Arial" w:hAnsi="Arial" w:cs="Arial"/>
                <w:color w:val="000000" w:themeColor="text1"/>
                <w:sz w:val="22"/>
                <w:szCs w:val="22"/>
              </w:rPr>
            </w:pPr>
            <w:bookmarkStart w:id="146" w:name="_Toc521490196"/>
            <w:r w:rsidRPr="00873BD3">
              <w:rPr>
                <w:rFonts w:ascii="Arial" w:hAnsi="Arial" w:cs="Arial"/>
                <w:color w:val="000000" w:themeColor="text1"/>
                <w:sz w:val="22"/>
                <w:szCs w:val="22"/>
              </w:rPr>
              <w:t>Organogram</w:t>
            </w:r>
            <w:bookmarkEnd w:id="146"/>
          </w:p>
          <w:p w:rsidR="00DA78A1" w:rsidRPr="00873BD3" w:rsidRDefault="00DA78A1" w:rsidP="00DA78A1">
            <w:pPr>
              <w:ind w:left="720"/>
              <w:rPr>
                <w:rFonts w:ascii="Arial" w:hAnsi="Arial" w:cs="Arial"/>
                <w:szCs w:val="22"/>
              </w:rPr>
            </w:pPr>
          </w:p>
          <w:p w:rsidR="00DA78A1" w:rsidRPr="00873BD3" w:rsidRDefault="00DA78A1" w:rsidP="00DA78A1">
            <w:pPr>
              <w:rPr>
                <w:rFonts w:ascii="Arial" w:hAnsi="Arial" w:cs="Arial"/>
                <w:szCs w:val="22"/>
              </w:rPr>
            </w:pPr>
            <w:r w:rsidRPr="00873BD3">
              <w:rPr>
                <w:rFonts w:ascii="Arial" w:hAnsi="Arial" w:cs="Arial"/>
                <w:szCs w:val="22"/>
              </w:rPr>
              <w:t>The below diagram depicts the Integrated Planning department organogram:</w:t>
            </w:r>
          </w:p>
          <w:p w:rsidR="00DA78A1" w:rsidRPr="00873BD3" w:rsidRDefault="00DA78A1" w:rsidP="00DA78A1">
            <w:pPr>
              <w:rPr>
                <w:rFonts w:ascii="Arial" w:hAnsi="Arial" w:cs="Arial"/>
                <w:szCs w:val="22"/>
              </w:rPr>
            </w:pPr>
          </w:p>
          <w:p w:rsidR="00DA78A1" w:rsidRPr="00873BD3" w:rsidRDefault="00DA78A1" w:rsidP="00DA78A1">
            <w:pPr>
              <w:rPr>
                <w:rFonts w:ascii="Arial" w:hAnsi="Arial" w:cs="Arial"/>
                <w:szCs w:val="22"/>
              </w:rPr>
            </w:pPr>
            <w:r w:rsidRPr="00873BD3">
              <w:rPr>
                <w:rFonts w:ascii="Arial" w:hAnsi="Arial" w:cs="Arial"/>
                <w:noProof/>
                <w:szCs w:val="22"/>
              </w:rPr>
              <w:drawing>
                <wp:inline distT="0" distB="0" distL="0" distR="0" wp14:anchorId="588CE960" wp14:editId="30E1E191">
                  <wp:extent cx="1080000" cy="300890"/>
                  <wp:effectExtent l="0" t="0" r="6350" b="4445"/>
                  <wp:docPr id="3691" name="Picture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77"/>
                          <a:stretch/>
                        </pic:blipFill>
                        <pic:spPr bwMode="auto">
                          <a:xfrm>
                            <a:off x="0" y="0"/>
                            <a:ext cx="1080000" cy="300890"/>
                          </a:xfrm>
                          <a:prstGeom prst="rect">
                            <a:avLst/>
                          </a:prstGeom>
                          <a:ln>
                            <a:noFill/>
                          </a:ln>
                          <a:extLst>
                            <a:ext uri="{53640926-AAD7-44D8-BBD7-CCE9431645EC}">
                              <a14:shadowObscured xmlns:a14="http://schemas.microsoft.com/office/drawing/2010/main"/>
                            </a:ext>
                          </a:extLst>
                        </pic:spPr>
                      </pic:pic>
                    </a:graphicData>
                  </a:graphic>
                </wp:inline>
              </w:drawing>
            </w:r>
          </w:p>
          <w:p w:rsidR="00DA78A1" w:rsidRPr="00873BD3" w:rsidRDefault="00DA78A1" w:rsidP="00DA78A1">
            <w:pPr>
              <w:contextualSpacing w:val="0"/>
              <w:jc w:val="left"/>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jc w:val="left"/>
              <w:rPr>
                <w:rFonts w:ascii="Arial" w:hAnsi="Arial" w:cs="Arial"/>
                <w:color w:val="0563C1"/>
                <w:szCs w:val="22"/>
                <w:u w:val="single"/>
                <w:lang w:val="en-ZA" w:eastAsia="en-ZA"/>
              </w:rPr>
            </w:pPr>
            <w:hyperlink r:id="rId122"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DBDBDB" w:themeFill="accent3" w:themeFillTint="66"/>
            <w:vAlign w:val="bottom"/>
          </w:tcPr>
          <w:p w:rsidR="00DA78A1" w:rsidRPr="00787953" w:rsidRDefault="00DA78A1" w:rsidP="00DA78A1">
            <w:pPr>
              <w:pStyle w:val="Heading1"/>
              <w:numPr>
                <w:ilvl w:val="0"/>
                <w:numId w:val="0"/>
              </w:numPr>
              <w:tabs>
                <w:tab w:val="left" w:pos="851"/>
              </w:tabs>
              <w:spacing w:before="360"/>
              <w:rPr>
                <w:rFonts w:ascii="Arial" w:hAnsi="Arial" w:cs="Arial"/>
                <w:color w:val="000000" w:themeColor="text1"/>
                <w:sz w:val="22"/>
                <w:szCs w:val="22"/>
              </w:rPr>
            </w:pPr>
            <w:bookmarkStart w:id="147" w:name="_Toc521490197"/>
            <w:r w:rsidRPr="00787953">
              <w:rPr>
                <w:rFonts w:ascii="Arial" w:hAnsi="Arial" w:cs="Arial"/>
                <w:color w:val="000000" w:themeColor="text1"/>
                <w:sz w:val="22"/>
                <w:szCs w:val="22"/>
              </w:rPr>
              <w:t>Enterprise Asset Management</w:t>
            </w:r>
            <w:bookmarkEnd w:id="147"/>
          </w:p>
          <w:p w:rsidR="00DA78A1" w:rsidRPr="00787953" w:rsidRDefault="00DA78A1" w:rsidP="00DA78A1">
            <w:pPr>
              <w:rPr>
                <w:rFonts w:ascii="Arial" w:hAnsi="Arial" w:cs="Arial"/>
                <w:color w:val="000000" w:themeColor="text1"/>
                <w:szCs w:val="22"/>
              </w:rPr>
            </w:pPr>
          </w:p>
          <w:p w:rsidR="00DA78A1" w:rsidRPr="00787953" w:rsidRDefault="00DA78A1" w:rsidP="00DA78A1">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48" w:name="_Toc521490198"/>
            <w:bookmarkStart w:id="149" w:name="_Hlk516657147"/>
            <w:r w:rsidRPr="00787953">
              <w:rPr>
                <w:rFonts w:ascii="Arial" w:hAnsi="Arial" w:cs="Arial"/>
                <w:color w:val="000000" w:themeColor="text1"/>
                <w:sz w:val="22"/>
                <w:szCs w:val="22"/>
              </w:rPr>
              <w:lastRenderedPageBreak/>
              <w:t>Purpose</w:t>
            </w:r>
            <w:bookmarkEnd w:id="148"/>
          </w:p>
          <w:bookmarkEnd w:id="149"/>
          <w:p w:rsidR="00DA78A1" w:rsidRPr="00873BD3" w:rsidRDefault="00DA78A1" w:rsidP="00DA78A1">
            <w:pPr>
              <w:ind w:firstLine="720"/>
              <w:rPr>
                <w:rFonts w:ascii="Arial" w:hAnsi="Arial" w:cs="Arial"/>
                <w:szCs w:val="22"/>
              </w:rPr>
            </w:pPr>
          </w:p>
          <w:p w:rsidR="00DA78A1" w:rsidRPr="00873BD3" w:rsidRDefault="00DA78A1" w:rsidP="00DA78A1">
            <w:pPr>
              <w:spacing w:line="360" w:lineRule="auto"/>
              <w:rPr>
                <w:rFonts w:ascii="Arial" w:hAnsi="Arial" w:cs="Arial"/>
                <w:szCs w:val="22"/>
              </w:rPr>
            </w:pPr>
            <w:r w:rsidRPr="00873BD3">
              <w:rPr>
                <w:rFonts w:ascii="Arial" w:hAnsi="Arial" w:cs="Arial"/>
                <w:szCs w:val="22"/>
              </w:rPr>
              <w:t>Manage ACSA’s infrastructure and assets across the entire lifecycle, while optimising the return on asset levels through safe and relevant engineering practises and technology selection that is suitable for an airport environment.</w:t>
            </w:r>
          </w:p>
          <w:p w:rsidR="00DA78A1" w:rsidRPr="00787953" w:rsidRDefault="00DA78A1" w:rsidP="00DA78A1">
            <w:pPr>
              <w:pStyle w:val="Heading1"/>
              <w:numPr>
                <w:ilvl w:val="0"/>
                <w:numId w:val="0"/>
              </w:numPr>
              <w:tabs>
                <w:tab w:val="left" w:pos="851"/>
              </w:tabs>
              <w:spacing w:before="360"/>
              <w:rPr>
                <w:rFonts w:ascii="Arial" w:hAnsi="Arial" w:cs="Arial"/>
                <w:color w:val="000000" w:themeColor="text1"/>
                <w:sz w:val="22"/>
                <w:szCs w:val="22"/>
              </w:rPr>
            </w:pPr>
            <w:bookmarkStart w:id="150" w:name="_Toc521490199"/>
            <w:r w:rsidRPr="00787953">
              <w:rPr>
                <w:rFonts w:ascii="Arial" w:hAnsi="Arial" w:cs="Arial"/>
                <w:color w:val="000000" w:themeColor="text1"/>
                <w:sz w:val="22"/>
                <w:szCs w:val="22"/>
              </w:rPr>
              <w:t>Services Provided by Enterprise Asset Management</w:t>
            </w:r>
            <w:bookmarkEnd w:id="150"/>
          </w:p>
          <w:p w:rsidR="00DA78A1" w:rsidRPr="00873BD3" w:rsidRDefault="00DA78A1" w:rsidP="00DA78A1">
            <w:pPr>
              <w:ind w:left="709"/>
              <w:rPr>
                <w:rFonts w:ascii="Arial" w:hAnsi="Arial" w:cs="Arial"/>
                <w:szCs w:val="22"/>
              </w:rPr>
            </w:pPr>
          </w:p>
          <w:p w:rsidR="00DA78A1" w:rsidRPr="00873BD3" w:rsidRDefault="00DA78A1" w:rsidP="00DA78A1">
            <w:pPr>
              <w:rPr>
                <w:rFonts w:ascii="Arial" w:hAnsi="Arial" w:cs="Arial"/>
                <w:szCs w:val="22"/>
              </w:rPr>
            </w:pPr>
            <w:r w:rsidRPr="00873BD3">
              <w:rPr>
                <w:rFonts w:ascii="Arial" w:hAnsi="Arial" w:cs="Arial"/>
                <w:szCs w:val="22"/>
              </w:rPr>
              <w:t>Below is a list of the services provided by the different business areas under the Enterprise Asset Management department:</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 xml:space="preserve">Manage and oversee the effective utilisation of assets </w:t>
            </w:r>
            <w:r w:rsidRPr="00873BD3">
              <w:rPr>
                <w:rFonts w:ascii="Arial" w:hAnsi="Arial" w:cs="Arial"/>
              </w:rPr>
              <w:lastRenderedPageBreak/>
              <w:t>through implementation of practices and processes to drive standardisation across airport as necessary while optimising return on asset levels and transferring know how to new developments/ventures.</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Develop/Adopt and drive best, innovative and sustainable engineering practices for airport specific infrastructure within sound engineering frameworks and standards. Build high quality Engineering capabilities throughout the Group.</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 xml:space="preserve">Create a safe and healthy environment </w:t>
            </w:r>
            <w:r w:rsidRPr="00873BD3">
              <w:rPr>
                <w:rFonts w:ascii="Arial" w:hAnsi="Arial" w:cs="Arial"/>
              </w:rPr>
              <w:lastRenderedPageBreak/>
              <w:t>for the airport community (employees, stakeholders, contractors, tenants) and ensure compliance with all applicable statutory legal and other requirements</w:t>
            </w:r>
          </w:p>
          <w:p w:rsidR="00DA78A1" w:rsidRPr="00873BD3" w:rsidRDefault="00DA78A1" w:rsidP="00DA78A1">
            <w:pPr>
              <w:pStyle w:val="ListParagraph"/>
              <w:numPr>
                <w:ilvl w:val="0"/>
                <w:numId w:val="43"/>
              </w:numPr>
              <w:spacing w:after="0" w:line="320" w:lineRule="exact"/>
              <w:jc w:val="both"/>
              <w:rPr>
                <w:rFonts w:ascii="Arial" w:hAnsi="Arial" w:cs="Arial"/>
              </w:rPr>
            </w:pPr>
            <w:r w:rsidRPr="00873BD3">
              <w:rPr>
                <w:rFonts w:ascii="Arial" w:hAnsi="Arial" w:cs="Arial"/>
              </w:rPr>
              <w:t>Create, capture and transfer the body of knowledge of technologies and engineering applications across the Group.</w:t>
            </w:r>
          </w:p>
          <w:p w:rsidR="00DA78A1" w:rsidRPr="00873BD3" w:rsidRDefault="00DA78A1" w:rsidP="00DA78A1">
            <w:pPr>
              <w:pStyle w:val="Heading1"/>
              <w:numPr>
                <w:ilvl w:val="0"/>
                <w:numId w:val="0"/>
              </w:numPr>
              <w:tabs>
                <w:tab w:val="left" w:pos="851"/>
              </w:tabs>
              <w:spacing w:before="360"/>
              <w:rPr>
                <w:rFonts w:ascii="Arial" w:hAnsi="Arial" w:cs="Arial"/>
                <w:color w:val="000000" w:themeColor="text1"/>
                <w:sz w:val="22"/>
                <w:szCs w:val="22"/>
              </w:rPr>
            </w:pPr>
            <w:bookmarkStart w:id="151" w:name="_Toc521490200"/>
            <w:r w:rsidRPr="00873BD3">
              <w:rPr>
                <w:rFonts w:ascii="Arial" w:hAnsi="Arial" w:cs="Arial"/>
                <w:color w:val="000000" w:themeColor="text1"/>
                <w:sz w:val="22"/>
                <w:szCs w:val="22"/>
              </w:rPr>
              <w:t>Organogram</w:t>
            </w:r>
            <w:bookmarkEnd w:id="151"/>
          </w:p>
          <w:p w:rsidR="00DA78A1" w:rsidRPr="00873BD3" w:rsidRDefault="00DA78A1" w:rsidP="00DA78A1">
            <w:pPr>
              <w:ind w:left="720"/>
              <w:rPr>
                <w:rFonts w:ascii="Arial" w:hAnsi="Arial" w:cs="Arial"/>
                <w:szCs w:val="22"/>
              </w:rPr>
            </w:pPr>
          </w:p>
          <w:p w:rsidR="00DA78A1" w:rsidRPr="00873BD3" w:rsidRDefault="00DA78A1" w:rsidP="00DA78A1">
            <w:pPr>
              <w:rPr>
                <w:rFonts w:ascii="Arial" w:hAnsi="Arial" w:cs="Arial"/>
                <w:szCs w:val="22"/>
              </w:rPr>
            </w:pPr>
            <w:r w:rsidRPr="00873BD3">
              <w:rPr>
                <w:rFonts w:ascii="Arial" w:hAnsi="Arial" w:cs="Arial"/>
                <w:szCs w:val="22"/>
              </w:rPr>
              <w:t>The below diagram depicts the Enterprise Asset Management department organogram:</w:t>
            </w:r>
          </w:p>
          <w:p w:rsidR="00DA78A1" w:rsidRPr="00873BD3" w:rsidRDefault="00DA78A1" w:rsidP="00DA78A1">
            <w:pPr>
              <w:jc w:val="center"/>
              <w:rPr>
                <w:rFonts w:ascii="Arial" w:hAnsi="Arial" w:cs="Arial"/>
                <w:szCs w:val="22"/>
              </w:rPr>
            </w:pPr>
            <w:r w:rsidRPr="00873BD3">
              <w:rPr>
                <w:rFonts w:ascii="Arial" w:hAnsi="Arial" w:cs="Arial"/>
                <w:noProof/>
                <w:szCs w:val="22"/>
              </w:rPr>
              <w:drawing>
                <wp:inline distT="0" distB="0" distL="0" distR="0" wp14:anchorId="471E4FC8" wp14:editId="70E77AA1">
                  <wp:extent cx="1080000" cy="461092"/>
                  <wp:effectExtent l="0" t="0" r="6350" b="0"/>
                  <wp:docPr id="3692" name="Picture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80000" cy="461092"/>
                          </a:xfrm>
                          <a:prstGeom prst="rect">
                            <a:avLst/>
                          </a:prstGeom>
                        </pic:spPr>
                      </pic:pic>
                    </a:graphicData>
                  </a:graphic>
                </wp:inline>
              </w:drawing>
            </w:r>
          </w:p>
          <w:p w:rsidR="00DA78A1" w:rsidRPr="00873BD3" w:rsidRDefault="00DA78A1" w:rsidP="00DA78A1">
            <w:pPr>
              <w:contextualSpacing w:val="0"/>
              <w:jc w:val="left"/>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jc w:val="left"/>
              <w:rPr>
                <w:rFonts w:ascii="Arial" w:hAnsi="Arial" w:cs="Arial"/>
                <w:color w:val="0563C1"/>
                <w:szCs w:val="22"/>
                <w:u w:val="single"/>
                <w:lang w:val="en-ZA" w:eastAsia="en-ZA"/>
              </w:rPr>
            </w:pPr>
            <w:hyperlink r:id="rId124"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bottom w:val="single" w:sz="4" w:space="0" w:color="auto"/>
              <w:right w:val="single" w:sz="4" w:space="0" w:color="auto"/>
            </w:tcBorders>
            <w:shd w:val="clear" w:color="auto" w:fill="DBDBDB" w:themeFill="accent3" w:themeFillTint="66"/>
            <w:vAlign w:val="bottom"/>
          </w:tcPr>
          <w:p w:rsidR="00DA78A1" w:rsidRPr="00873BD3" w:rsidRDefault="00DA78A1" w:rsidP="00DA78A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DBDBDB" w:themeFill="accent3" w:themeFillTint="66"/>
            <w:vAlign w:val="bottom"/>
          </w:tcPr>
          <w:p w:rsidR="00DA78A1" w:rsidRPr="00873BD3" w:rsidRDefault="00DA78A1" w:rsidP="00DA78A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DBDBDB" w:themeFill="accent3" w:themeFillTint="66"/>
            <w:noWrap/>
            <w:vAlign w:val="center"/>
          </w:tcPr>
          <w:p w:rsidR="00DA78A1" w:rsidRPr="00873BD3" w:rsidRDefault="00DA78A1" w:rsidP="00DA78A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rPr>
                <w:rFonts w:ascii="Arial" w:hAnsi="Arial" w:cs="Arial"/>
                <w:b/>
                <w:bCs/>
                <w:color w:val="000000"/>
                <w:szCs w:val="22"/>
                <w:lang w:val="en-ZA" w:eastAsia="en-ZA"/>
              </w:rPr>
            </w:pPr>
            <w:r w:rsidRPr="00873BD3">
              <w:rPr>
                <w:rFonts w:ascii="Arial" w:hAnsi="Arial" w:cs="Arial"/>
                <w:b/>
                <w:bCs/>
                <w:color w:val="000000"/>
                <w:szCs w:val="22"/>
                <w:lang w:val="en-ZA" w:eastAsia="en-ZA"/>
              </w:rPr>
              <w:lastRenderedPageBreak/>
              <w:t>Technical Services &amp; Solutions</w:t>
            </w:r>
          </w:p>
          <w:p w:rsidR="00015801" w:rsidRPr="00873BD3" w:rsidRDefault="00015801" w:rsidP="00015801">
            <w:pPr>
              <w:rPr>
                <w:rFonts w:ascii="Arial" w:hAnsi="Arial" w:cs="Arial"/>
                <w:b/>
                <w:szCs w:val="22"/>
              </w:rPr>
            </w:pPr>
          </w:p>
          <w:p w:rsidR="00015801" w:rsidRPr="00873BD3" w:rsidRDefault="00015801" w:rsidP="00015801">
            <w:pPr>
              <w:rPr>
                <w:rFonts w:ascii="Arial" w:hAnsi="Arial" w:cs="Arial"/>
                <w:szCs w:val="22"/>
              </w:rPr>
            </w:pPr>
            <w:r w:rsidRPr="00873BD3">
              <w:rPr>
                <w:rFonts w:ascii="Arial" w:hAnsi="Arial" w:cs="Arial"/>
                <w:b/>
                <w:szCs w:val="22"/>
              </w:rPr>
              <w:t>Divisional Overview (including Division Strategy; Mission and Vision)</w:t>
            </w:r>
          </w:p>
          <w:p w:rsidR="00015801" w:rsidRPr="00873BD3" w:rsidRDefault="00015801" w:rsidP="00015801">
            <w:pPr>
              <w:spacing w:line="360" w:lineRule="auto"/>
              <w:rPr>
                <w:rFonts w:ascii="Arial" w:hAnsi="Arial" w:cs="Arial"/>
                <w:szCs w:val="22"/>
                <w:lang w:val="en-US"/>
              </w:rPr>
            </w:pPr>
            <w:r w:rsidRPr="00873BD3">
              <w:rPr>
                <w:rFonts w:ascii="Arial" w:hAnsi="Arial" w:cs="Arial"/>
                <w:szCs w:val="22"/>
                <w:lang w:val="en-US"/>
              </w:rPr>
              <w:t>To provide technical insight and convert customer needs into sustainable airport management solutions.</w:t>
            </w:r>
          </w:p>
          <w:p w:rsidR="00015801" w:rsidRPr="00873BD3" w:rsidRDefault="00015801" w:rsidP="00015801">
            <w:pPr>
              <w:spacing w:line="360" w:lineRule="auto"/>
              <w:rPr>
                <w:rFonts w:ascii="Arial" w:hAnsi="Arial" w:cs="Arial"/>
                <w:szCs w:val="22"/>
              </w:rPr>
            </w:pPr>
            <w:r w:rsidRPr="00873BD3">
              <w:rPr>
                <w:rFonts w:ascii="Arial" w:hAnsi="Arial" w:cs="Arial"/>
                <w:noProof/>
                <w:szCs w:val="22"/>
              </w:rPr>
              <w:drawing>
                <wp:inline distT="0" distB="0" distL="0" distR="0" wp14:anchorId="618EDED7" wp14:editId="4107C642">
                  <wp:extent cx="1080000" cy="394715"/>
                  <wp:effectExtent l="0" t="0" r="6350" b="5715"/>
                  <wp:docPr id="3693" name="Picture 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80000" cy="394715"/>
                          </a:xfrm>
                          <a:prstGeom prst="rect">
                            <a:avLst/>
                          </a:prstGeom>
                        </pic:spPr>
                      </pic:pic>
                    </a:graphicData>
                  </a:graphic>
                </wp:inline>
              </w:drawing>
            </w:r>
          </w:p>
          <w:p w:rsidR="00015801" w:rsidRPr="00873BD3" w:rsidRDefault="00015801" w:rsidP="00015801">
            <w:pPr>
              <w:spacing w:line="360" w:lineRule="auto"/>
              <w:rPr>
                <w:rFonts w:ascii="Arial" w:hAnsi="Arial" w:cs="Arial"/>
                <w:szCs w:val="22"/>
              </w:rPr>
            </w:pPr>
            <w:r w:rsidRPr="00873BD3">
              <w:rPr>
                <w:rFonts w:ascii="Arial" w:hAnsi="Arial" w:cs="Arial"/>
                <w:noProof/>
                <w:szCs w:val="22"/>
              </w:rPr>
              <w:drawing>
                <wp:inline distT="0" distB="0" distL="0" distR="0" wp14:anchorId="624D97E2" wp14:editId="55C8A4FF">
                  <wp:extent cx="1080000" cy="1013354"/>
                  <wp:effectExtent l="0" t="0" r="6350" b="0"/>
                  <wp:docPr id="3694" name="Picture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80000" cy="1013354"/>
                          </a:xfrm>
                          <a:prstGeom prst="rect">
                            <a:avLst/>
                          </a:prstGeom>
                        </pic:spPr>
                      </pic:pic>
                    </a:graphicData>
                  </a:graphic>
                </wp:inline>
              </w:drawing>
            </w:r>
          </w:p>
          <w:p w:rsidR="00015801" w:rsidRPr="00873BD3" w:rsidRDefault="00015801" w:rsidP="00015801">
            <w:pPr>
              <w:spacing w:line="360" w:lineRule="auto"/>
              <w:ind w:left="720"/>
              <w:rPr>
                <w:rFonts w:ascii="Arial" w:hAnsi="Arial" w:cs="Arial"/>
                <w:szCs w:val="22"/>
              </w:rPr>
            </w:pPr>
          </w:p>
          <w:p w:rsidR="00015801" w:rsidRPr="00873BD3" w:rsidRDefault="00015801" w:rsidP="00015801">
            <w:pPr>
              <w:spacing w:line="360" w:lineRule="auto"/>
              <w:rPr>
                <w:rFonts w:ascii="Arial" w:hAnsi="Arial" w:cs="Arial"/>
                <w:szCs w:val="22"/>
              </w:rPr>
            </w:pPr>
            <w:r w:rsidRPr="00873BD3">
              <w:rPr>
                <w:rFonts w:ascii="Arial" w:hAnsi="Arial" w:cs="Arial"/>
                <w:noProof/>
                <w:szCs w:val="22"/>
              </w:rPr>
              <w:drawing>
                <wp:inline distT="0" distB="0" distL="0" distR="0" wp14:anchorId="0D6EBA0F" wp14:editId="6BE488BE">
                  <wp:extent cx="1080000" cy="253130"/>
                  <wp:effectExtent l="0" t="0" r="6350" b="0"/>
                  <wp:docPr id="3695" name="Picture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80000" cy="253130"/>
                          </a:xfrm>
                          <a:prstGeom prst="rect">
                            <a:avLst/>
                          </a:prstGeom>
                        </pic:spPr>
                      </pic:pic>
                    </a:graphicData>
                  </a:graphic>
                </wp:inline>
              </w:drawing>
            </w:r>
          </w:p>
          <w:p w:rsidR="00015801" w:rsidRPr="00873BD3" w:rsidRDefault="00015801" w:rsidP="00015801">
            <w:pPr>
              <w:pStyle w:val="Heading1"/>
              <w:numPr>
                <w:ilvl w:val="0"/>
                <w:numId w:val="0"/>
              </w:numPr>
              <w:tabs>
                <w:tab w:val="left" w:pos="851"/>
              </w:tabs>
              <w:spacing w:before="360"/>
              <w:jc w:val="both"/>
              <w:rPr>
                <w:rFonts w:ascii="Arial" w:hAnsi="Arial" w:cs="Arial"/>
                <w:sz w:val="22"/>
                <w:szCs w:val="22"/>
              </w:rPr>
            </w:pPr>
            <w:bookmarkStart w:id="152" w:name="_Toc519755092"/>
            <w:r w:rsidRPr="00873BD3">
              <w:rPr>
                <w:rFonts w:ascii="Arial" w:hAnsi="Arial" w:cs="Arial"/>
                <w:sz w:val="22"/>
                <w:szCs w:val="22"/>
              </w:rPr>
              <w:t>Divisional Organogram</w:t>
            </w:r>
            <w:bookmarkEnd w:id="152"/>
          </w:p>
          <w:p w:rsidR="00015801" w:rsidRPr="00873BD3" w:rsidRDefault="00015801" w:rsidP="00015801">
            <w:pPr>
              <w:rPr>
                <w:rFonts w:ascii="Arial" w:hAnsi="Arial" w:cs="Arial"/>
                <w:szCs w:val="22"/>
              </w:rPr>
            </w:pPr>
            <w:r w:rsidRPr="00873BD3">
              <w:rPr>
                <w:rFonts w:ascii="Arial" w:hAnsi="Arial" w:cs="Arial"/>
                <w:szCs w:val="22"/>
              </w:rPr>
              <w:t>This is the depiction of the structure of the division</w:t>
            </w:r>
          </w:p>
          <w:p w:rsidR="00015801" w:rsidRPr="00873BD3" w:rsidRDefault="00015801" w:rsidP="00015801">
            <w:pPr>
              <w:rPr>
                <w:rFonts w:ascii="Arial" w:hAnsi="Arial" w:cs="Arial"/>
                <w:szCs w:val="22"/>
              </w:rPr>
            </w:pPr>
          </w:p>
          <w:p w:rsidR="00015801" w:rsidRPr="00873BD3" w:rsidRDefault="00015801" w:rsidP="00015801">
            <w:pPr>
              <w:rPr>
                <w:rFonts w:ascii="Arial" w:hAnsi="Arial" w:cs="Arial"/>
                <w:szCs w:val="22"/>
              </w:rPr>
            </w:pPr>
            <w:r w:rsidRPr="00873BD3">
              <w:rPr>
                <w:rFonts w:ascii="Arial" w:hAnsi="Arial" w:cs="Arial"/>
                <w:noProof/>
                <w:szCs w:val="22"/>
              </w:rPr>
              <w:drawing>
                <wp:inline distT="0" distB="0" distL="0" distR="0" wp14:anchorId="395EE32D" wp14:editId="083DFC75">
                  <wp:extent cx="1080000" cy="383883"/>
                  <wp:effectExtent l="0" t="0" r="6350" b="0"/>
                  <wp:docPr id="3696" name="Picture 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588"/>
                          <a:stretch/>
                        </pic:blipFill>
                        <pic:spPr bwMode="auto">
                          <a:xfrm>
                            <a:off x="0" y="0"/>
                            <a:ext cx="1080000" cy="383883"/>
                          </a:xfrm>
                          <a:prstGeom prst="rect">
                            <a:avLst/>
                          </a:prstGeom>
                          <a:ln>
                            <a:noFill/>
                          </a:ln>
                          <a:extLst>
                            <a:ext uri="{53640926-AAD7-44D8-BBD7-CCE9431645EC}">
                              <a14:shadowObscured xmlns:a14="http://schemas.microsoft.com/office/drawing/2010/main"/>
                            </a:ext>
                          </a:extLst>
                        </pic:spPr>
                      </pic:pic>
                    </a:graphicData>
                  </a:graphic>
                </wp:inline>
              </w:drawing>
            </w:r>
          </w:p>
          <w:p w:rsidR="00015801" w:rsidRPr="00873BD3" w:rsidRDefault="00015801" w:rsidP="00015801">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015801" w:rsidRPr="00873BD3" w:rsidRDefault="00015801" w:rsidP="00015801">
            <w:pPr>
              <w:pStyle w:val="Heading1"/>
              <w:numPr>
                <w:ilvl w:val="0"/>
                <w:numId w:val="0"/>
              </w:numPr>
              <w:tabs>
                <w:tab w:val="left" w:pos="851"/>
              </w:tabs>
              <w:spacing w:before="360"/>
              <w:rPr>
                <w:rFonts w:ascii="Arial" w:hAnsi="Arial" w:cs="Arial"/>
                <w:color w:val="000000" w:themeColor="text1"/>
                <w:sz w:val="22"/>
                <w:szCs w:val="22"/>
              </w:rPr>
            </w:pPr>
            <w:bookmarkStart w:id="153" w:name="_Toc519755094"/>
            <w:r w:rsidRPr="00873BD3">
              <w:rPr>
                <w:rFonts w:ascii="Arial" w:hAnsi="Arial" w:cs="Arial"/>
                <w:color w:val="000000" w:themeColor="text1"/>
                <w:sz w:val="22"/>
                <w:szCs w:val="22"/>
              </w:rPr>
              <w:lastRenderedPageBreak/>
              <w:t>Technical Research and Development</w:t>
            </w:r>
            <w:bookmarkEnd w:id="153"/>
          </w:p>
          <w:p w:rsidR="00015801" w:rsidRPr="00873BD3" w:rsidRDefault="00015801" w:rsidP="00015801">
            <w:pPr>
              <w:rPr>
                <w:rFonts w:ascii="Arial" w:hAnsi="Arial" w:cs="Arial"/>
                <w:color w:val="000000" w:themeColor="text1"/>
                <w:szCs w:val="22"/>
              </w:rPr>
            </w:pPr>
          </w:p>
          <w:p w:rsidR="00015801" w:rsidRPr="00873BD3" w:rsidRDefault="00015801" w:rsidP="00015801">
            <w:pPr>
              <w:pStyle w:val="Heading1"/>
              <w:numPr>
                <w:ilvl w:val="0"/>
                <w:numId w:val="0"/>
              </w:numPr>
              <w:tabs>
                <w:tab w:val="left" w:pos="851"/>
              </w:tabs>
              <w:spacing w:before="360"/>
              <w:ind w:left="432" w:hanging="432"/>
              <w:rPr>
                <w:rFonts w:ascii="Arial" w:hAnsi="Arial" w:cs="Arial"/>
                <w:color w:val="000000" w:themeColor="text1"/>
                <w:sz w:val="22"/>
                <w:szCs w:val="22"/>
              </w:rPr>
            </w:pPr>
            <w:bookmarkStart w:id="154" w:name="_Toc519755095"/>
            <w:r w:rsidRPr="00873BD3">
              <w:rPr>
                <w:rFonts w:ascii="Arial" w:hAnsi="Arial" w:cs="Arial"/>
                <w:color w:val="000000" w:themeColor="text1"/>
                <w:sz w:val="22"/>
                <w:szCs w:val="22"/>
              </w:rPr>
              <w:t>Purpose</w:t>
            </w:r>
            <w:bookmarkEnd w:id="154"/>
          </w:p>
          <w:p w:rsidR="00015801" w:rsidRPr="00873BD3" w:rsidRDefault="00015801" w:rsidP="00015801">
            <w:pPr>
              <w:ind w:left="720"/>
              <w:rPr>
                <w:rFonts w:ascii="Arial" w:hAnsi="Arial" w:cs="Arial"/>
                <w:szCs w:val="22"/>
              </w:rPr>
            </w:pPr>
          </w:p>
          <w:p w:rsidR="00015801" w:rsidRPr="00873BD3" w:rsidRDefault="00015801" w:rsidP="00015801">
            <w:pPr>
              <w:rPr>
                <w:rFonts w:ascii="Arial" w:hAnsi="Arial" w:cs="Arial"/>
                <w:szCs w:val="22"/>
              </w:rPr>
            </w:pPr>
            <w:r w:rsidRPr="00873BD3">
              <w:rPr>
                <w:rFonts w:ascii="Arial" w:hAnsi="Arial" w:cs="Arial"/>
                <w:szCs w:val="22"/>
              </w:rPr>
              <w:t>Provide technical insight and convert customer needs into sustainable airport management solutions.</w:t>
            </w:r>
          </w:p>
          <w:p w:rsidR="00015801" w:rsidRPr="00873BD3" w:rsidRDefault="00015801" w:rsidP="00015801">
            <w:pPr>
              <w:rPr>
                <w:rFonts w:ascii="Arial" w:hAnsi="Arial" w:cs="Arial"/>
                <w:szCs w:val="22"/>
              </w:rPr>
            </w:pPr>
            <w:r w:rsidRPr="00873BD3">
              <w:rPr>
                <w:rFonts w:ascii="Arial" w:hAnsi="Arial" w:cs="Arial"/>
                <w:noProof/>
                <w:szCs w:val="22"/>
              </w:rPr>
              <w:drawing>
                <wp:inline distT="0" distB="0" distL="0" distR="0" wp14:anchorId="4D0AD671" wp14:editId="33D180E6">
                  <wp:extent cx="1373335" cy="828000"/>
                  <wp:effectExtent l="0" t="0" r="0" b="0"/>
                  <wp:docPr id="3697" name="Picture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3335" cy="828000"/>
                          </a:xfrm>
                          <a:prstGeom prst="rect">
                            <a:avLst/>
                          </a:prstGeom>
                        </pic:spPr>
                      </pic:pic>
                    </a:graphicData>
                  </a:graphic>
                </wp:inline>
              </w:drawing>
            </w:r>
          </w:p>
          <w:p w:rsidR="00015801" w:rsidRPr="00873BD3" w:rsidRDefault="00015801" w:rsidP="00015801">
            <w:pPr>
              <w:ind w:left="720"/>
              <w:rPr>
                <w:rFonts w:ascii="Arial" w:hAnsi="Arial" w:cs="Arial"/>
                <w:szCs w:val="22"/>
              </w:rPr>
            </w:pPr>
          </w:p>
          <w:p w:rsidR="00015801" w:rsidRPr="00873BD3" w:rsidRDefault="00015801" w:rsidP="00015801">
            <w:pPr>
              <w:rPr>
                <w:rFonts w:ascii="Arial" w:hAnsi="Arial" w:cs="Arial"/>
                <w:szCs w:val="22"/>
              </w:rPr>
            </w:pPr>
            <w:r w:rsidRPr="00873BD3">
              <w:rPr>
                <w:rFonts w:ascii="Arial" w:hAnsi="Arial" w:cs="Arial"/>
                <w:noProof/>
                <w:szCs w:val="22"/>
              </w:rPr>
              <w:drawing>
                <wp:inline distT="0" distB="0" distL="0" distR="0" wp14:anchorId="074AB4DA" wp14:editId="5808B2A3">
                  <wp:extent cx="1080000" cy="701803"/>
                  <wp:effectExtent l="0" t="0" r="6350" b="3175"/>
                  <wp:docPr id="3698" name="Picture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80000" cy="701803"/>
                          </a:xfrm>
                          <a:prstGeom prst="rect">
                            <a:avLst/>
                          </a:prstGeom>
                        </pic:spPr>
                      </pic:pic>
                    </a:graphicData>
                  </a:graphic>
                </wp:inline>
              </w:drawing>
            </w:r>
          </w:p>
          <w:p w:rsidR="00015801" w:rsidRPr="00873BD3" w:rsidRDefault="00015801" w:rsidP="00015801">
            <w:pPr>
              <w:contextualSpacing w:val="0"/>
              <w:jc w:val="left"/>
              <w:rPr>
                <w:rFonts w:ascii="Arial" w:hAnsi="Arial" w:cs="Arial"/>
                <w:b/>
                <w:bCs/>
                <w:color w:val="000000"/>
                <w:szCs w:val="22"/>
                <w:lang w:val="en-ZA" w:eastAsia="en-ZA"/>
              </w:rPr>
            </w:pPr>
          </w:p>
          <w:p w:rsidR="00015801" w:rsidRPr="00873BD3" w:rsidRDefault="00015801" w:rsidP="00015801">
            <w:pPr>
              <w:pStyle w:val="Heading1"/>
              <w:numPr>
                <w:ilvl w:val="0"/>
                <w:numId w:val="0"/>
              </w:numPr>
              <w:tabs>
                <w:tab w:val="left" w:pos="851"/>
              </w:tabs>
              <w:spacing w:before="360"/>
              <w:ind w:left="33"/>
              <w:jc w:val="both"/>
              <w:rPr>
                <w:rFonts w:ascii="Arial" w:hAnsi="Arial" w:cs="Arial"/>
                <w:color w:val="000000" w:themeColor="text1"/>
                <w:sz w:val="22"/>
                <w:szCs w:val="22"/>
              </w:rPr>
            </w:pPr>
            <w:bookmarkStart w:id="155" w:name="_Toc519755096"/>
            <w:r w:rsidRPr="00873BD3">
              <w:rPr>
                <w:rFonts w:ascii="Arial" w:hAnsi="Arial" w:cs="Arial"/>
                <w:color w:val="000000" w:themeColor="text1"/>
                <w:sz w:val="22"/>
                <w:szCs w:val="22"/>
              </w:rPr>
              <w:t>High-level Process facilitated by Technical Research and Development</w:t>
            </w:r>
            <w:bookmarkEnd w:id="155"/>
          </w:p>
          <w:p w:rsidR="00015801" w:rsidRPr="00873BD3" w:rsidRDefault="00015801" w:rsidP="00015801">
            <w:pPr>
              <w:rPr>
                <w:rFonts w:ascii="Arial" w:hAnsi="Arial" w:cs="Arial"/>
                <w:color w:val="000000" w:themeColor="text1"/>
                <w:szCs w:val="22"/>
              </w:rPr>
            </w:pPr>
          </w:p>
          <w:p w:rsidR="00015801" w:rsidRPr="00873BD3" w:rsidRDefault="00015801" w:rsidP="00015801">
            <w:pPr>
              <w:rPr>
                <w:rFonts w:ascii="Arial" w:hAnsi="Arial" w:cs="Arial"/>
                <w:color w:val="000000" w:themeColor="text1"/>
                <w:szCs w:val="22"/>
              </w:rPr>
            </w:pPr>
            <w:r w:rsidRPr="00873BD3">
              <w:rPr>
                <w:rFonts w:ascii="Arial" w:hAnsi="Arial" w:cs="Arial"/>
                <w:color w:val="000000" w:themeColor="text1"/>
                <w:szCs w:val="22"/>
              </w:rPr>
              <w:lastRenderedPageBreak/>
              <w:t>Below is a list of the services provided by the Technical Research and Development:</w:t>
            </w:r>
          </w:p>
          <w:p w:rsidR="00015801" w:rsidRPr="00873BD3" w:rsidRDefault="00015801" w:rsidP="00015801">
            <w:pPr>
              <w:rPr>
                <w:rFonts w:ascii="Arial" w:hAnsi="Arial" w:cs="Arial"/>
                <w:color w:val="000000" w:themeColor="text1"/>
                <w:szCs w:val="22"/>
              </w:rPr>
            </w:pPr>
            <w:r w:rsidRPr="00873BD3">
              <w:rPr>
                <w:rFonts w:ascii="Arial" w:hAnsi="Arial" w:cs="Arial"/>
                <w:noProof/>
                <w:color w:val="000000" w:themeColor="text1"/>
                <w:szCs w:val="22"/>
              </w:rPr>
              <w:drawing>
                <wp:inline distT="0" distB="0" distL="0" distR="0" wp14:anchorId="60B9EDD5" wp14:editId="57E5DD51">
                  <wp:extent cx="1080000" cy="582964"/>
                  <wp:effectExtent l="0" t="0" r="6350" b="7620"/>
                  <wp:docPr id="3699" name="Picture 1">
                    <a:extLst xmlns:a="http://schemas.openxmlformats.org/drawingml/2006/main">
                      <a:ext uri="{FF2B5EF4-FFF2-40B4-BE49-F238E27FC236}">
                        <a16:creationId xmlns:a16="http://schemas.microsoft.com/office/drawing/2014/main" id="{A33E0FD3-29A5-4DE0-8121-ABE30627B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33E0FD3-29A5-4DE0-8121-ABE30627B932}"/>
                              </a:ext>
                            </a:extLst>
                          </pic:cNvPr>
                          <pic:cNvPicPr>
                            <a:picLocks noChangeAspect="1"/>
                          </pic:cNvPicPr>
                        </pic:nvPicPr>
                        <pic:blipFill rotWithShape="1">
                          <a:blip r:embed="rId131"/>
                          <a:srcRect t="14357" b="1444"/>
                          <a:stretch/>
                        </pic:blipFill>
                        <pic:spPr bwMode="auto">
                          <a:xfrm>
                            <a:off x="0" y="0"/>
                            <a:ext cx="1080000" cy="582964"/>
                          </a:xfrm>
                          <a:prstGeom prst="rect">
                            <a:avLst/>
                          </a:prstGeom>
                          <a:ln>
                            <a:noFill/>
                          </a:ln>
                          <a:extLst>
                            <a:ext uri="{53640926-AAD7-44D8-BBD7-CCE9431645EC}">
                              <a14:shadowObscured xmlns:a14="http://schemas.microsoft.com/office/drawing/2010/main"/>
                            </a:ext>
                          </a:extLst>
                        </pic:spPr>
                      </pic:pic>
                    </a:graphicData>
                  </a:graphic>
                </wp:inline>
              </w:drawing>
            </w:r>
          </w:p>
          <w:p w:rsidR="00015801" w:rsidRPr="00873BD3" w:rsidRDefault="00015801" w:rsidP="00015801">
            <w:pPr>
              <w:pStyle w:val="Heading1"/>
              <w:numPr>
                <w:ilvl w:val="0"/>
                <w:numId w:val="0"/>
              </w:numPr>
              <w:tabs>
                <w:tab w:val="left" w:pos="851"/>
              </w:tabs>
              <w:spacing w:before="360"/>
              <w:rPr>
                <w:rFonts w:ascii="Arial" w:hAnsi="Arial" w:cs="Arial"/>
                <w:color w:val="000000" w:themeColor="text1"/>
                <w:sz w:val="22"/>
                <w:szCs w:val="22"/>
              </w:rPr>
            </w:pPr>
            <w:bookmarkStart w:id="156" w:name="_Toc519755097"/>
            <w:r w:rsidRPr="00873BD3">
              <w:rPr>
                <w:rFonts w:ascii="Arial" w:hAnsi="Arial" w:cs="Arial"/>
                <w:color w:val="000000" w:themeColor="text1"/>
                <w:sz w:val="22"/>
                <w:szCs w:val="22"/>
              </w:rPr>
              <w:t>Organogram</w:t>
            </w:r>
            <w:bookmarkEnd w:id="156"/>
          </w:p>
          <w:p w:rsidR="00015801" w:rsidRPr="00873BD3" w:rsidRDefault="00015801" w:rsidP="00015801">
            <w:pPr>
              <w:rPr>
                <w:rFonts w:ascii="Arial" w:hAnsi="Arial" w:cs="Arial"/>
                <w:color w:val="000000" w:themeColor="text1"/>
                <w:szCs w:val="22"/>
                <w:highlight w:val="yellow"/>
              </w:rPr>
            </w:pPr>
          </w:p>
          <w:p w:rsidR="00015801" w:rsidRPr="00873BD3" w:rsidRDefault="00015801" w:rsidP="00015801">
            <w:pPr>
              <w:rPr>
                <w:rFonts w:ascii="Arial" w:hAnsi="Arial" w:cs="Arial"/>
                <w:color w:val="000000" w:themeColor="text1"/>
                <w:szCs w:val="22"/>
              </w:rPr>
            </w:pPr>
            <w:r w:rsidRPr="00873BD3">
              <w:rPr>
                <w:rFonts w:ascii="Arial" w:hAnsi="Arial" w:cs="Arial"/>
                <w:color w:val="000000" w:themeColor="text1"/>
                <w:szCs w:val="22"/>
              </w:rPr>
              <w:t>The below diagram depicts the Technical Research and Development department organogram:</w:t>
            </w:r>
          </w:p>
          <w:p w:rsidR="00015801" w:rsidRPr="00873BD3" w:rsidRDefault="00015801" w:rsidP="00015801">
            <w:pPr>
              <w:jc w:val="center"/>
              <w:rPr>
                <w:rFonts w:ascii="Arial" w:hAnsi="Arial" w:cs="Arial"/>
                <w:color w:val="000000" w:themeColor="text1"/>
                <w:szCs w:val="22"/>
                <w:highlight w:val="yellow"/>
              </w:rPr>
            </w:pPr>
            <w:r w:rsidRPr="00873BD3">
              <w:rPr>
                <w:rFonts w:ascii="Arial" w:hAnsi="Arial" w:cs="Arial"/>
                <w:noProof/>
                <w:color w:val="000000" w:themeColor="text1"/>
                <w:szCs w:val="22"/>
                <w:highlight w:val="yellow"/>
              </w:rPr>
              <w:drawing>
                <wp:inline distT="0" distB="0" distL="0" distR="0" wp14:anchorId="28685D92" wp14:editId="46DA6828">
                  <wp:extent cx="1080000" cy="391395"/>
                  <wp:effectExtent l="0" t="0" r="6350" b="8890"/>
                  <wp:docPr id="3700" name="Picture 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8294" r="3387" b="28334"/>
                          <a:stretch/>
                        </pic:blipFill>
                        <pic:spPr bwMode="auto">
                          <a:xfrm>
                            <a:off x="0" y="0"/>
                            <a:ext cx="1080000" cy="391395"/>
                          </a:xfrm>
                          <a:prstGeom prst="rect">
                            <a:avLst/>
                          </a:prstGeom>
                          <a:ln>
                            <a:noFill/>
                          </a:ln>
                          <a:extLst>
                            <a:ext uri="{53640926-AAD7-44D8-BBD7-CCE9431645EC}">
                              <a14:shadowObscured xmlns:a14="http://schemas.microsoft.com/office/drawing/2010/main"/>
                            </a:ext>
                          </a:extLst>
                        </pic:spPr>
                      </pic:pic>
                    </a:graphicData>
                  </a:graphic>
                </wp:inline>
              </w:drawing>
            </w:r>
          </w:p>
          <w:p w:rsidR="00015801" w:rsidRPr="00873BD3" w:rsidRDefault="00015801" w:rsidP="00015801">
            <w:pPr>
              <w:rPr>
                <w:rFonts w:ascii="Arial" w:hAnsi="Arial" w:cs="Arial"/>
                <w:color w:val="000000" w:themeColor="text1"/>
                <w:szCs w:val="22"/>
              </w:rPr>
            </w:pPr>
          </w:p>
          <w:p w:rsidR="00015801" w:rsidRPr="00873BD3" w:rsidRDefault="00015801" w:rsidP="00015801">
            <w:pPr>
              <w:contextualSpacing w:val="0"/>
              <w:jc w:val="left"/>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jc w:val="left"/>
              <w:rPr>
                <w:rFonts w:ascii="Arial" w:hAnsi="Arial" w:cs="Arial"/>
                <w:color w:val="0563C1"/>
                <w:szCs w:val="22"/>
                <w:u w:val="single"/>
                <w:lang w:val="en-ZA" w:eastAsia="en-ZA"/>
              </w:rPr>
            </w:pPr>
            <w:hyperlink r:id="rId133"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015801" w:rsidRPr="00873BD3" w:rsidRDefault="00015801" w:rsidP="00015801">
            <w:pPr>
              <w:pStyle w:val="Heading1"/>
              <w:numPr>
                <w:ilvl w:val="0"/>
                <w:numId w:val="0"/>
              </w:numPr>
              <w:tabs>
                <w:tab w:val="left" w:pos="851"/>
              </w:tabs>
              <w:spacing w:before="360"/>
              <w:jc w:val="both"/>
              <w:rPr>
                <w:rFonts w:ascii="Arial" w:hAnsi="Arial" w:cs="Arial"/>
                <w:color w:val="000000" w:themeColor="text1"/>
                <w:sz w:val="22"/>
                <w:szCs w:val="22"/>
              </w:rPr>
            </w:pPr>
            <w:bookmarkStart w:id="157" w:name="_Toc519755098"/>
            <w:r w:rsidRPr="00873BD3">
              <w:rPr>
                <w:rFonts w:ascii="Arial" w:hAnsi="Arial" w:cs="Arial"/>
                <w:color w:val="000000" w:themeColor="text1"/>
                <w:sz w:val="22"/>
                <w:szCs w:val="22"/>
              </w:rPr>
              <w:t>Advisory Services</w:t>
            </w:r>
            <w:bookmarkEnd w:id="157"/>
          </w:p>
          <w:p w:rsidR="00015801" w:rsidRPr="00873BD3" w:rsidRDefault="00015801" w:rsidP="00015801">
            <w:pPr>
              <w:rPr>
                <w:rFonts w:ascii="Arial" w:hAnsi="Arial" w:cs="Arial"/>
                <w:color w:val="000000" w:themeColor="text1"/>
                <w:szCs w:val="22"/>
              </w:rPr>
            </w:pPr>
          </w:p>
          <w:p w:rsidR="00015801" w:rsidRPr="00873BD3" w:rsidRDefault="00015801" w:rsidP="00015801">
            <w:pPr>
              <w:pStyle w:val="Heading1"/>
              <w:numPr>
                <w:ilvl w:val="0"/>
                <w:numId w:val="0"/>
              </w:numPr>
              <w:tabs>
                <w:tab w:val="left" w:pos="851"/>
              </w:tabs>
              <w:spacing w:before="360"/>
              <w:jc w:val="both"/>
              <w:rPr>
                <w:rFonts w:ascii="Arial" w:hAnsi="Arial" w:cs="Arial"/>
                <w:color w:val="000000" w:themeColor="text1"/>
                <w:sz w:val="22"/>
                <w:szCs w:val="22"/>
              </w:rPr>
            </w:pPr>
            <w:bookmarkStart w:id="158" w:name="_Toc519755099"/>
            <w:r w:rsidRPr="00873BD3">
              <w:rPr>
                <w:rFonts w:ascii="Arial" w:hAnsi="Arial" w:cs="Arial"/>
                <w:color w:val="000000" w:themeColor="text1"/>
                <w:sz w:val="22"/>
                <w:szCs w:val="22"/>
              </w:rPr>
              <w:t>Purpose</w:t>
            </w:r>
            <w:bookmarkEnd w:id="158"/>
          </w:p>
          <w:p w:rsidR="00015801" w:rsidRPr="00873BD3" w:rsidRDefault="00015801" w:rsidP="00015801">
            <w:pPr>
              <w:ind w:left="720"/>
              <w:rPr>
                <w:rFonts w:ascii="Arial" w:hAnsi="Arial" w:cs="Arial"/>
                <w:szCs w:val="22"/>
              </w:rPr>
            </w:pPr>
          </w:p>
          <w:p w:rsidR="00015801" w:rsidRPr="00873BD3" w:rsidRDefault="00015801" w:rsidP="00015801">
            <w:pPr>
              <w:rPr>
                <w:rFonts w:ascii="Arial" w:hAnsi="Arial" w:cs="Arial"/>
                <w:szCs w:val="22"/>
              </w:rPr>
            </w:pPr>
            <w:r w:rsidRPr="00873BD3">
              <w:rPr>
                <w:rFonts w:ascii="Arial" w:hAnsi="Arial" w:cs="Arial"/>
                <w:szCs w:val="22"/>
              </w:rPr>
              <w:t>To provide technical advisory services and integrated solutions to airports both locally and abroad.</w:t>
            </w:r>
          </w:p>
          <w:p w:rsidR="00015801" w:rsidRPr="00873BD3" w:rsidRDefault="00015801" w:rsidP="00015801">
            <w:pPr>
              <w:pStyle w:val="Heading1"/>
              <w:numPr>
                <w:ilvl w:val="0"/>
                <w:numId w:val="0"/>
              </w:numPr>
              <w:tabs>
                <w:tab w:val="left" w:pos="851"/>
              </w:tabs>
              <w:spacing w:before="360"/>
              <w:ind w:left="432" w:hanging="432"/>
              <w:jc w:val="both"/>
              <w:rPr>
                <w:rFonts w:ascii="Arial" w:hAnsi="Arial" w:cs="Arial"/>
                <w:sz w:val="22"/>
                <w:szCs w:val="22"/>
              </w:rPr>
            </w:pPr>
            <w:bookmarkStart w:id="159" w:name="_Toc519755100"/>
            <w:r w:rsidRPr="00873BD3">
              <w:rPr>
                <w:rFonts w:ascii="Arial" w:hAnsi="Arial" w:cs="Arial"/>
                <w:sz w:val="22"/>
                <w:szCs w:val="22"/>
              </w:rPr>
              <w:lastRenderedPageBreak/>
              <w:t>Services Provided by Advisory Services</w:t>
            </w:r>
            <w:bookmarkEnd w:id="159"/>
          </w:p>
          <w:p w:rsidR="00015801" w:rsidRPr="00873BD3" w:rsidRDefault="00015801" w:rsidP="00015801">
            <w:pPr>
              <w:pStyle w:val="ListParagraph"/>
              <w:jc w:val="both"/>
              <w:rPr>
                <w:rFonts w:ascii="Arial" w:hAnsi="Arial" w:cs="Arial"/>
              </w:rPr>
            </w:pPr>
          </w:p>
          <w:p w:rsidR="00015801" w:rsidRPr="00873BD3" w:rsidRDefault="00015801" w:rsidP="00015801">
            <w:pPr>
              <w:rPr>
                <w:rFonts w:ascii="Arial" w:hAnsi="Arial" w:cs="Arial"/>
                <w:szCs w:val="22"/>
              </w:rPr>
            </w:pPr>
            <w:r w:rsidRPr="00873BD3">
              <w:rPr>
                <w:rFonts w:ascii="Arial" w:hAnsi="Arial" w:cs="Arial"/>
                <w:szCs w:val="22"/>
              </w:rPr>
              <w:t>The services offered by Advisory can be classified as follows:</w:t>
            </w:r>
          </w:p>
          <w:p w:rsidR="00015801" w:rsidRPr="00873BD3" w:rsidRDefault="00015801" w:rsidP="00015801">
            <w:pPr>
              <w:rPr>
                <w:rFonts w:ascii="Arial" w:hAnsi="Arial" w:cs="Arial"/>
                <w:szCs w:val="22"/>
              </w:rPr>
            </w:pPr>
            <w:r w:rsidRPr="00873BD3">
              <w:rPr>
                <w:rFonts w:ascii="Arial" w:hAnsi="Arial" w:cs="Arial"/>
                <w:noProof/>
                <w:szCs w:val="22"/>
              </w:rPr>
              <w:drawing>
                <wp:inline distT="0" distB="0" distL="0" distR="0" wp14:anchorId="5044D9DD" wp14:editId="7C66C421">
                  <wp:extent cx="1080000" cy="709554"/>
                  <wp:effectExtent l="0" t="0" r="6350" b="0"/>
                  <wp:docPr id="3701" name="Picture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080000" cy="709554"/>
                          </a:xfrm>
                          <a:prstGeom prst="rect">
                            <a:avLst/>
                          </a:prstGeom>
                        </pic:spPr>
                      </pic:pic>
                    </a:graphicData>
                  </a:graphic>
                </wp:inline>
              </w:drawing>
            </w:r>
          </w:p>
          <w:p w:rsidR="00015801" w:rsidRPr="00873BD3" w:rsidRDefault="00015801" w:rsidP="00015801">
            <w:pPr>
              <w:rPr>
                <w:rFonts w:ascii="Arial" w:hAnsi="Arial" w:cs="Arial"/>
                <w:szCs w:val="22"/>
                <w:u w:val="single"/>
              </w:rPr>
            </w:pPr>
            <w:r w:rsidRPr="00873BD3">
              <w:rPr>
                <w:rFonts w:ascii="Arial" w:hAnsi="Arial" w:cs="Arial"/>
                <w:szCs w:val="22"/>
                <w:u w:val="single"/>
              </w:rPr>
              <w:t>Airport Business Planning and Development</w:t>
            </w:r>
          </w:p>
          <w:p w:rsidR="00015801" w:rsidRPr="00873BD3" w:rsidRDefault="00015801" w:rsidP="00015801">
            <w:pPr>
              <w:pStyle w:val="ListParagraph"/>
              <w:numPr>
                <w:ilvl w:val="0"/>
                <w:numId w:val="44"/>
              </w:numPr>
              <w:spacing w:after="0" w:line="320" w:lineRule="exact"/>
              <w:ind w:left="283" w:hanging="283"/>
              <w:jc w:val="both"/>
              <w:rPr>
                <w:rFonts w:ascii="Arial" w:hAnsi="Arial" w:cs="Arial"/>
              </w:rPr>
            </w:pPr>
            <w:r w:rsidRPr="00873BD3">
              <w:rPr>
                <w:rFonts w:ascii="Arial" w:hAnsi="Arial" w:cs="Arial"/>
              </w:rPr>
              <w:t>The areas of airport business planning and development includes the portfolios of airport planning, stakeholder relations, project management as well as airport due diligence assessments. A panel of experts is assembled within each area to:</w:t>
            </w:r>
          </w:p>
          <w:p w:rsidR="00015801" w:rsidRPr="00873BD3" w:rsidRDefault="00015801" w:rsidP="00015801">
            <w:pPr>
              <w:pStyle w:val="ListParagraph"/>
              <w:numPr>
                <w:ilvl w:val="0"/>
                <w:numId w:val="45"/>
              </w:numPr>
              <w:spacing w:after="0" w:line="320" w:lineRule="exact"/>
              <w:ind w:left="645"/>
              <w:jc w:val="both"/>
              <w:rPr>
                <w:rFonts w:ascii="Arial" w:hAnsi="Arial" w:cs="Arial"/>
              </w:rPr>
            </w:pPr>
            <w:r w:rsidRPr="00873BD3">
              <w:rPr>
                <w:rFonts w:ascii="Arial" w:hAnsi="Arial" w:cs="Arial"/>
              </w:rPr>
              <w:lastRenderedPageBreak/>
              <w:t>Align and integrate airport development with the broader regional plans to ensure the effective use of airport resources;</w:t>
            </w:r>
          </w:p>
          <w:p w:rsidR="00015801" w:rsidRPr="00873BD3" w:rsidRDefault="00015801" w:rsidP="00015801">
            <w:pPr>
              <w:pStyle w:val="ListParagraph"/>
              <w:numPr>
                <w:ilvl w:val="0"/>
                <w:numId w:val="45"/>
              </w:numPr>
              <w:spacing w:after="0" w:line="320" w:lineRule="exact"/>
              <w:ind w:left="645"/>
              <w:jc w:val="both"/>
              <w:rPr>
                <w:rFonts w:ascii="Arial" w:hAnsi="Arial" w:cs="Arial"/>
              </w:rPr>
            </w:pPr>
            <w:r w:rsidRPr="00873BD3">
              <w:rPr>
                <w:rFonts w:ascii="Arial" w:hAnsi="Arial" w:cs="Arial"/>
              </w:rPr>
              <w:t>Provide strategic framework to guide stakeholder relations with partners;</w:t>
            </w:r>
          </w:p>
          <w:p w:rsidR="00015801" w:rsidRPr="00873BD3" w:rsidRDefault="00015801" w:rsidP="00015801">
            <w:pPr>
              <w:pStyle w:val="ListParagraph"/>
              <w:numPr>
                <w:ilvl w:val="0"/>
                <w:numId w:val="45"/>
              </w:numPr>
              <w:spacing w:after="0" w:line="320" w:lineRule="exact"/>
              <w:ind w:left="645"/>
              <w:jc w:val="both"/>
              <w:rPr>
                <w:rFonts w:ascii="Arial" w:hAnsi="Arial" w:cs="Arial"/>
              </w:rPr>
            </w:pPr>
            <w:r w:rsidRPr="00873BD3">
              <w:rPr>
                <w:rFonts w:ascii="Arial" w:hAnsi="Arial" w:cs="Arial"/>
              </w:rPr>
              <w:t>Ensure the efficient and agile delivery of airport infrastructure projects and</w:t>
            </w:r>
          </w:p>
          <w:p w:rsidR="00015801" w:rsidRPr="00873BD3" w:rsidRDefault="00015801" w:rsidP="00015801">
            <w:pPr>
              <w:pStyle w:val="ListParagraph"/>
              <w:numPr>
                <w:ilvl w:val="0"/>
                <w:numId w:val="45"/>
              </w:numPr>
              <w:spacing w:after="0" w:line="320" w:lineRule="exact"/>
              <w:ind w:left="645"/>
              <w:jc w:val="both"/>
              <w:rPr>
                <w:rFonts w:ascii="Arial" w:hAnsi="Arial" w:cs="Arial"/>
              </w:rPr>
            </w:pPr>
            <w:r w:rsidRPr="00873BD3">
              <w:rPr>
                <w:rFonts w:ascii="Arial" w:hAnsi="Arial" w:cs="Arial"/>
              </w:rPr>
              <w:t>Conducting technical assessments of airports to provide clients with optimal solutions to effectively and efficiently run and grow their airports.</w:t>
            </w:r>
          </w:p>
          <w:p w:rsidR="00015801" w:rsidRPr="00873BD3" w:rsidRDefault="00015801" w:rsidP="00015801">
            <w:pPr>
              <w:pStyle w:val="ListParagraph"/>
              <w:spacing w:after="0" w:line="320" w:lineRule="exact"/>
              <w:ind w:left="1134"/>
              <w:jc w:val="both"/>
              <w:rPr>
                <w:rFonts w:ascii="Arial" w:hAnsi="Arial" w:cs="Arial"/>
              </w:rPr>
            </w:pPr>
          </w:p>
          <w:p w:rsidR="00015801" w:rsidRPr="00873BD3" w:rsidRDefault="00015801" w:rsidP="00015801">
            <w:pPr>
              <w:ind w:left="285"/>
              <w:rPr>
                <w:rFonts w:ascii="Arial" w:hAnsi="Arial" w:cs="Arial"/>
                <w:szCs w:val="22"/>
                <w:u w:val="single"/>
              </w:rPr>
            </w:pPr>
            <w:r w:rsidRPr="00873BD3">
              <w:rPr>
                <w:rFonts w:ascii="Arial" w:hAnsi="Arial" w:cs="Arial"/>
                <w:szCs w:val="22"/>
                <w:u w:val="single"/>
              </w:rPr>
              <w:lastRenderedPageBreak/>
              <w:t>Airport Operations, Management and Regulation</w:t>
            </w:r>
          </w:p>
          <w:p w:rsidR="00015801" w:rsidRPr="00873BD3" w:rsidRDefault="00015801" w:rsidP="00015801">
            <w:pPr>
              <w:pStyle w:val="ListParagraph"/>
              <w:numPr>
                <w:ilvl w:val="0"/>
                <w:numId w:val="44"/>
              </w:numPr>
              <w:spacing w:after="0" w:line="320" w:lineRule="exact"/>
              <w:ind w:left="568" w:hanging="283"/>
              <w:jc w:val="both"/>
              <w:rPr>
                <w:rFonts w:ascii="Arial" w:hAnsi="Arial" w:cs="Arial"/>
              </w:rPr>
            </w:pPr>
            <w:r w:rsidRPr="00873BD3">
              <w:rPr>
                <w:rFonts w:ascii="Arial" w:hAnsi="Arial" w:cs="Arial"/>
              </w:rPr>
              <w:t>Airport Operations, Management and Regulation Advisory teams focus on the areas of airport management, operations and operational readiness and airport transfer of new airports or terminals. A special panel of experts from the airport management space are assembled to:</w:t>
            </w:r>
          </w:p>
          <w:p w:rsidR="00015801" w:rsidRPr="00873BD3" w:rsidRDefault="00015801" w:rsidP="00015801">
            <w:pPr>
              <w:pStyle w:val="ListParagraph"/>
              <w:numPr>
                <w:ilvl w:val="0"/>
                <w:numId w:val="46"/>
              </w:numPr>
              <w:spacing w:after="0" w:line="320" w:lineRule="exact"/>
              <w:ind w:left="874"/>
              <w:jc w:val="both"/>
              <w:rPr>
                <w:rFonts w:ascii="Arial" w:hAnsi="Arial" w:cs="Arial"/>
              </w:rPr>
            </w:pPr>
            <w:r w:rsidRPr="00873BD3">
              <w:rPr>
                <w:rFonts w:ascii="Arial" w:hAnsi="Arial" w:cs="Arial"/>
              </w:rPr>
              <w:t xml:space="preserve">Ensure airports maintain a certain regulatory standard in the areas of airport safety, security, </w:t>
            </w:r>
            <w:r w:rsidRPr="00873BD3">
              <w:rPr>
                <w:rFonts w:ascii="Arial" w:hAnsi="Arial" w:cs="Arial"/>
              </w:rPr>
              <w:lastRenderedPageBreak/>
              <w:t>airfield rescue and firefighting;</w:t>
            </w:r>
          </w:p>
          <w:p w:rsidR="00015801" w:rsidRPr="00873BD3" w:rsidRDefault="00015801" w:rsidP="00015801">
            <w:pPr>
              <w:pStyle w:val="ListParagraph"/>
              <w:numPr>
                <w:ilvl w:val="0"/>
                <w:numId w:val="46"/>
              </w:numPr>
              <w:spacing w:after="0" w:line="320" w:lineRule="exact"/>
              <w:ind w:left="874"/>
              <w:jc w:val="both"/>
              <w:rPr>
                <w:rFonts w:ascii="Arial" w:hAnsi="Arial" w:cs="Arial"/>
              </w:rPr>
            </w:pPr>
            <w:r w:rsidRPr="00873BD3">
              <w:rPr>
                <w:rFonts w:ascii="Arial" w:hAnsi="Arial" w:cs="Arial"/>
              </w:rPr>
              <w:t>Ensure collaborative decision-making and effective business process planning to improve passenger experience, travel efficiency, services quality and allowing seamless connectivity to passengers.</w:t>
            </w:r>
          </w:p>
          <w:p w:rsidR="00015801" w:rsidRPr="00873BD3" w:rsidRDefault="00015801" w:rsidP="00015801">
            <w:pPr>
              <w:pStyle w:val="ListParagraph"/>
              <w:numPr>
                <w:ilvl w:val="0"/>
                <w:numId w:val="46"/>
              </w:numPr>
              <w:spacing w:after="0" w:line="320" w:lineRule="exact"/>
              <w:ind w:left="874"/>
              <w:jc w:val="both"/>
              <w:rPr>
                <w:rFonts w:ascii="Arial" w:hAnsi="Arial" w:cs="Arial"/>
              </w:rPr>
            </w:pPr>
            <w:r w:rsidRPr="00873BD3">
              <w:rPr>
                <w:rFonts w:ascii="Arial" w:hAnsi="Arial" w:cs="Arial"/>
              </w:rPr>
              <w:t xml:space="preserve">Tailor make operational readiness and airport transfer programs for the needs of each client to ensure the smooth and safe transfer of </w:t>
            </w:r>
            <w:r w:rsidRPr="00873BD3">
              <w:rPr>
                <w:rFonts w:ascii="Arial" w:hAnsi="Arial" w:cs="Arial"/>
              </w:rPr>
              <w:lastRenderedPageBreak/>
              <w:t>a new airport or terminal.</w:t>
            </w:r>
          </w:p>
          <w:p w:rsidR="00015801" w:rsidRPr="00873BD3" w:rsidRDefault="00015801" w:rsidP="00015801">
            <w:pPr>
              <w:ind w:left="851"/>
              <w:rPr>
                <w:rFonts w:ascii="Arial" w:hAnsi="Arial" w:cs="Arial"/>
                <w:szCs w:val="22"/>
                <w:u w:val="single"/>
              </w:rPr>
            </w:pPr>
          </w:p>
          <w:p w:rsidR="00015801" w:rsidRPr="00873BD3" w:rsidRDefault="00015801" w:rsidP="00015801">
            <w:pPr>
              <w:rPr>
                <w:rFonts w:ascii="Arial" w:hAnsi="Arial" w:cs="Arial"/>
                <w:szCs w:val="22"/>
                <w:u w:val="single"/>
              </w:rPr>
            </w:pPr>
            <w:r w:rsidRPr="00873BD3">
              <w:rPr>
                <w:rFonts w:ascii="Arial" w:hAnsi="Arial" w:cs="Arial"/>
                <w:szCs w:val="22"/>
                <w:u w:val="single"/>
              </w:rPr>
              <w:t>Commercial Advisory</w:t>
            </w:r>
          </w:p>
          <w:p w:rsidR="00015801" w:rsidRPr="00873BD3" w:rsidRDefault="00015801" w:rsidP="00015801">
            <w:pPr>
              <w:pStyle w:val="ListParagraph"/>
              <w:numPr>
                <w:ilvl w:val="0"/>
                <w:numId w:val="44"/>
              </w:numPr>
              <w:spacing w:after="0" w:line="320" w:lineRule="exact"/>
              <w:jc w:val="both"/>
              <w:rPr>
                <w:rFonts w:ascii="Arial" w:hAnsi="Arial" w:cs="Arial"/>
              </w:rPr>
            </w:pPr>
            <w:r w:rsidRPr="00873BD3">
              <w:rPr>
                <w:rFonts w:ascii="Arial" w:hAnsi="Arial" w:cs="Arial"/>
              </w:rPr>
              <w:t>Commercial Advisory focuses on the optimisation of airport revenues and ensures airports capitalise on non-aeronautical revenue such as concessions for retail, food and beverage, car rental, car parking, property development and advertising.</w:t>
            </w:r>
          </w:p>
          <w:p w:rsidR="00015801" w:rsidRPr="00873BD3" w:rsidRDefault="00015801" w:rsidP="00015801">
            <w:pPr>
              <w:rPr>
                <w:rFonts w:ascii="Arial" w:hAnsi="Arial" w:cs="Arial"/>
                <w:szCs w:val="22"/>
              </w:rPr>
            </w:pPr>
          </w:p>
          <w:p w:rsidR="00015801" w:rsidRPr="00873BD3" w:rsidRDefault="00015801" w:rsidP="00015801">
            <w:pPr>
              <w:pStyle w:val="Heading1"/>
              <w:numPr>
                <w:ilvl w:val="0"/>
                <w:numId w:val="0"/>
              </w:numPr>
              <w:tabs>
                <w:tab w:val="left" w:pos="851"/>
              </w:tabs>
              <w:spacing w:before="360"/>
              <w:ind w:left="432" w:hanging="432"/>
              <w:jc w:val="both"/>
              <w:rPr>
                <w:rFonts w:ascii="Arial" w:hAnsi="Arial" w:cs="Arial"/>
                <w:color w:val="000000" w:themeColor="text1"/>
                <w:sz w:val="22"/>
                <w:szCs w:val="22"/>
              </w:rPr>
            </w:pPr>
            <w:bookmarkStart w:id="160" w:name="_Toc519755101"/>
            <w:r w:rsidRPr="00873BD3">
              <w:rPr>
                <w:rFonts w:ascii="Arial" w:hAnsi="Arial" w:cs="Arial"/>
                <w:color w:val="000000" w:themeColor="text1"/>
                <w:sz w:val="22"/>
                <w:szCs w:val="22"/>
              </w:rPr>
              <w:t>Achievements</w:t>
            </w:r>
            <w:bookmarkEnd w:id="160"/>
          </w:p>
          <w:p w:rsidR="00015801" w:rsidRPr="00873BD3" w:rsidRDefault="00015801" w:rsidP="00015801">
            <w:pPr>
              <w:rPr>
                <w:rFonts w:ascii="Arial" w:hAnsi="Arial" w:cs="Arial"/>
                <w:b/>
                <w:bCs/>
                <w:szCs w:val="22"/>
                <w:u w:val="single"/>
              </w:rPr>
            </w:pPr>
          </w:p>
          <w:p w:rsidR="00015801" w:rsidRPr="00873BD3" w:rsidRDefault="00015801" w:rsidP="00015801">
            <w:pPr>
              <w:ind w:left="131"/>
              <w:rPr>
                <w:rFonts w:ascii="Arial" w:hAnsi="Arial" w:cs="Arial"/>
                <w:bCs/>
                <w:szCs w:val="22"/>
                <w:u w:val="single"/>
              </w:rPr>
            </w:pPr>
            <w:r w:rsidRPr="00873BD3">
              <w:rPr>
                <w:rFonts w:ascii="Arial" w:hAnsi="Arial" w:cs="Arial"/>
                <w:bCs/>
                <w:szCs w:val="22"/>
                <w:u w:val="single"/>
              </w:rPr>
              <w:t>Kotoka International Airport, Accra, Ghana</w:t>
            </w:r>
          </w:p>
          <w:p w:rsidR="00015801" w:rsidRPr="00873BD3" w:rsidRDefault="00015801" w:rsidP="00015801">
            <w:pPr>
              <w:spacing w:line="360" w:lineRule="auto"/>
              <w:ind w:left="131"/>
              <w:rPr>
                <w:rFonts w:ascii="Arial" w:hAnsi="Arial" w:cs="Arial"/>
                <w:szCs w:val="22"/>
              </w:rPr>
            </w:pPr>
            <w:r w:rsidRPr="00873BD3">
              <w:rPr>
                <w:rFonts w:ascii="Arial" w:hAnsi="Arial" w:cs="Arial"/>
                <w:szCs w:val="22"/>
              </w:rPr>
              <w:lastRenderedPageBreak/>
              <w:t>Airports Company South Africa is proud of the partnership with Ghana Airports Company Limited (GACL), and to be part of unlocking Ghana as the preferred hub in West Africa. Kotoka Airport represents the international gateway to Ghana. The successful commissioning of Terminal 3 will not only assist with meeting the current and future needs of GACL but also attract business opportunities and create employment.</w:t>
            </w:r>
          </w:p>
          <w:p w:rsidR="00015801" w:rsidRPr="00873BD3" w:rsidRDefault="00015801" w:rsidP="00015801">
            <w:pPr>
              <w:spacing w:line="360" w:lineRule="auto"/>
              <w:ind w:left="131"/>
              <w:rPr>
                <w:rFonts w:ascii="Arial" w:hAnsi="Arial" w:cs="Arial"/>
                <w:szCs w:val="22"/>
              </w:rPr>
            </w:pPr>
            <w:r w:rsidRPr="00873BD3">
              <w:rPr>
                <w:rFonts w:ascii="Arial" w:hAnsi="Arial" w:cs="Arial"/>
                <w:szCs w:val="22"/>
              </w:rPr>
              <w:t xml:space="preserve">The opening of the new terminal will be a time of national pride and </w:t>
            </w:r>
            <w:r w:rsidRPr="00873BD3">
              <w:rPr>
                <w:rFonts w:ascii="Arial" w:hAnsi="Arial" w:cs="Arial"/>
                <w:szCs w:val="22"/>
              </w:rPr>
              <w:lastRenderedPageBreak/>
              <w:t>celebration (scheduled for August). Airports Company South Africa has a shared responsibility to ensure that the GACL teams have the skills to implement change, and to guarantee a seamless transition of all processes into the new terminal building. This entails not only assisting GACL with Terminal 3’s Operational Readiness and Airport Transfer (ORAT) challenges, but also conducting the reviews of critical process including:</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t>Project oversight and management;</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lastRenderedPageBreak/>
              <w:t>Design review for ICT systems, baggage and airbridges;</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t>Contract and maintenance management;</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t>Operations, Security, Emergency servicing;</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t>Airport Engineering and ICT systems; and</w:t>
            </w:r>
          </w:p>
          <w:p w:rsidR="00015801" w:rsidRPr="00873BD3" w:rsidRDefault="00015801" w:rsidP="00015801">
            <w:pPr>
              <w:numPr>
                <w:ilvl w:val="0"/>
                <w:numId w:val="47"/>
              </w:numPr>
              <w:spacing w:line="360" w:lineRule="auto"/>
              <w:ind w:left="556" w:hanging="357"/>
              <w:contextualSpacing w:val="0"/>
              <w:rPr>
                <w:rFonts w:ascii="Arial" w:hAnsi="Arial" w:cs="Arial"/>
                <w:szCs w:val="22"/>
              </w:rPr>
            </w:pPr>
            <w:r w:rsidRPr="00873BD3">
              <w:rPr>
                <w:rFonts w:ascii="Arial" w:hAnsi="Arial" w:cs="Arial"/>
                <w:szCs w:val="22"/>
              </w:rPr>
              <w:t>Commercial and stakeholder management.</w:t>
            </w:r>
          </w:p>
          <w:p w:rsidR="00015801" w:rsidRPr="00873BD3" w:rsidRDefault="00015801" w:rsidP="00015801">
            <w:pPr>
              <w:rPr>
                <w:rFonts w:ascii="Arial" w:hAnsi="Arial" w:cs="Arial"/>
                <w:szCs w:val="22"/>
              </w:rPr>
            </w:pPr>
          </w:p>
          <w:p w:rsidR="00015801" w:rsidRPr="00873BD3" w:rsidRDefault="00015801" w:rsidP="00015801">
            <w:pPr>
              <w:spacing w:line="360" w:lineRule="auto"/>
              <w:ind w:left="131"/>
              <w:rPr>
                <w:rFonts w:ascii="Arial" w:hAnsi="Arial" w:cs="Arial"/>
                <w:szCs w:val="22"/>
              </w:rPr>
            </w:pPr>
            <w:r w:rsidRPr="00873BD3">
              <w:rPr>
                <w:rFonts w:ascii="Arial" w:hAnsi="Arial" w:cs="Arial"/>
                <w:szCs w:val="22"/>
              </w:rPr>
              <w:t xml:space="preserve">The new terminal is designed to be Africa’s best and will ensure optimum service levels as specified by Airports </w:t>
            </w:r>
            <w:r w:rsidRPr="00873BD3">
              <w:rPr>
                <w:rFonts w:ascii="Arial" w:hAnsi="Arial" w:cs="Arial"/>
                <w:szCs w:val="22"/>
              </w:rPr>
              <w:lastRenderedPageBreak/>
              <w:t>Council International and the International Air Transport Association.  The terminal comprises a new elevated road, parking, six new contact stands that are compatible for Code E and Code F aircraft with wingspans of up to 52m and 65m respectively. The terminal has state of the art technology and Airports Company South Africa is honoured to be part of Ghana’s Legacy.</w:t>
            </w:r>
          </w:p>
          <w:p w:rsidR="00015801" w:rsidRPr="00873BD3" w:rsidRDefault="00015801" w:rsidP="00015801">
            <w:pPr>
              <w:spacing w:line="360" w:lineRule="auto"/>
              <w:ind w:left="131"/>
              <w:rPr>
                <w:rFonts w:ascii="Arial" w:hAnsi="Arial" w:cs="Arial"/>
                <w:szCs w:val="22"/>
                <w:u w:val="single"/>
                <w:lang w:val="pt-BR"/>
              </w:rPr>
            </w:pPr>
            <w:r w:rsidRPr="00873BD3">
              <w:rPr>
                <w:rFonts w:ascii="Arial" w:hAnsi="Arial" w:cs="Arial"/>
                <w:szCs w:val="22"/>
                <w:u w:val="single"/>
                <w:lang w:val="pt-BR"/>
              </w:rPr>
              <w:t xml:space="preserve">Guarulhos </w:t>
            </w:r>
            <w:proofErr w:type="spellStart"/>
            <w:r w:rsidRPr="00873BD3">
              <w:rPr>
                <w:rFonts w:ascii="Arial" w:hAnsi="Arial" w:cs="Arial"/>
                <w:szCs w:val="22"/>
                <w:u w:val="single"/>
                <w:lang w:val="pt-BR"/>
              </w:rPr>
              <w:t>International</w:t>
            </w:r>
            <w:proofErr w:type="spellEnd"/>
            <w:r w:rsidRPr="00873BD3">
              <w:rPr>
                <w:rFonts w:ascii="Arial" w:hAnsi="Arial" w:cs="Arial"/>
                <w:szCs w:val="22"/>
                <w:u w:val="single"/>
                <w:lang w:val="pt-BR"/>
              </w:rPr>
              <w:t xml:space="preserve"> </w:t>
            </w:r>
            <w:proofErr w:type="spellStart"/>
            <w:r w:rsidRPr="00873BD3">
              <w:rPr>
                <w:rFonts w:ascii="Arial" w:hAnsi="Arial" w:cs="Arial"/>
                <w:szCs w:val="22"/>
                <w:u w:val="single"/>
                <w:lang w:val="pt-BR"/>
              </w:rPr>
              <w:t>Airport</w:t>
            </w:r>
            <w:proofErr w:type="spellEnd"/>
            <w:r w:rsidRPr="00873BD3">
              <w:rPr>
                <w:rFonts w:ascii="Arial" w:hAnsi="Arial" w:cs="Arial"/>
                <w:szCs w:val="22"/>
                <w:u w:val="single"/>
                <w:lang w:val="pt-BR"/>
              </w:rPr>
              <w:t xml:space="preserve">, </w:t>
            </w:r>
            <w:proofErr w:type="spellStart"/>
            <w:r w:rsidRPr="00873BD3">
              <w:rPr>
                <w:rFonts w:ascii="Arial" w:hAnsi="Arial" w:cs="Arial"/>
                <w:szCs w:val="22"/>
                <w:u w:val="single"/>
                <w:lang w:val="pt-BR"/>
              </w:rPr>
              <w:t>Sao</w:t>
            </w:r>
            <w:proofErr w:type="spellEnd"/>
            <w:r w:rsidRPr="00873BD3">
              <w:rPr>
                <w:rFonts w:ascii="Arial" w:hAnsi="Arial" w:cs="Arial"/>
                <w:szCs w:val="22"/>
                <w:u w:val="single"/>
                <w:lang w:val="pt-BR"/>
              </w:rPr>
              <w:t xml:space="preserve"> Paulo, </w:t>
            </w:r>
            <w:proofErr w:type="spellStart"/>
            <w:r w:rsidRPr="00873BD3">
              <w:rPr>
                <w:rFonts w:ascii="Arial" w:hAnsi="Arial" w:cs="Arial"/>
                <w:szCs w:val="22"/>
                <w:u w:val="single"/>
                <w:lang w:val="pt-BR"/>
              </w:rPr>
              <w:t>Brazil</w:t>
            </w:r>
            <w:proofErr w:type="spellEnd"/>
          </w:p>
          <w:p w:rsidR="00015801" w:rsidRPr="00873BD3" w:rsidRDefault="00015801" w:rsidP="00015801">
            <w:pPr>
              <w:spacing w:line="360" w:lineRule="auto"/>
              <w:ind w:left="131"/>
              <w:rPr>
                <w:rFonts w:ascii="Arial" w:hAnsi="Arial" w:cs="Arial"/>
                <w:szCs w:val="22"/>
              </w:rPr>
            </w:pPr>
            <w:r w:rsidRPr="00873BD3">
              <w:rPr>
                <w:rFonts w:ascii="Arial" w:hAnsi="Arial" w:cs="Arial"/>
                <w:szCs w:val="22"/>
              </w:rPr>
              <w:t xml:space="preserve">Airports Company South Africa supported </w:t>
            </w:r>
            <w:r w:rsidRPr="00873BD3">
              <w:rPr>
                <w:rFonts w:ascii="Arial" w:hAnsi="Arial" w:cs="Arial"/>
                <w:szCs w:val="22"/>
              </w:rPr>
              <w:lastRenderedPageBreak/>
              <w:t xml:space="preserve">a major ORAT effort at Guarulhos International Airport in Sao Paulo where a new state-of-the-art terminal was opened in time to host the 2014 FIFA Soccer World Cup. </w:t>
            </w:r>
          </w:p>
          <w:p w:rsidR="00015801" w:rsidRPr="00873BD3" w:rsidRDefault="00015801" w:rsidP="00015801">
            <w:pPr>
              <w:spacing w:line="360" w:lineRule="auto"/>
              <w:ind w:left="131"/>
              <w:rPr>
                <w:rFonts w:ascii="Arial" w:hAnsi="Arial" w:cs="Arial"/>
                <w:szCs w:val="22"/>
              </w:rPr>
            </w:pPr>
            <w:r w:rsidRPr="00873BD3">
              <w:rPr>
                <w:rFonts w:ascii="Arial" w:hAnsi="Arial" w:cs="Arial"/>
                <w:szCs w:val="22"/>
              </w:rPr>
              <w:t>Terminal 3, the airport’s new international terminal, and its associated roads, aprons and taxiways were successfully brought into operation on the 11</w:t>
            </w:r>
            <w:r w:rsidRPr="00873BD3">
              <w:rPr>
                <w:rFonts w:ascii="Arial" w:hAnsi="Arial" w:cs="Arial"/>
                <w:szCs w:val="22"/>
                <w:vertAlign w:val="superscript"/>
              </w:rPr>
              <w:t>th</w:t>
            </w:r>
            <w:r w:rsidRPr="00873BD3">
              <w:rPr>
                <w:rFonts w:ascii="Arial" w:hAnsi="Arial" w:cs="Arial"/>
                <w:szCs w:val="22"/>
              </w:rPr>
              <w:t xml:space="preserve"> of May 2014, ahead of the 2014 FIFA World Cup Brazil. The facilitation of the delegations and supporters for the 2014 FIFA World Cup Brazil was an overwhelming </w:t>
            </w:r>
            <w:r w:rsidRPr="00873BD3">
              <w:rPr>
                <w:rFonts w:ascii="Arial" w:hAnsi="Arial" w:cs="Arial"/>
                <w:szCs w:val="22"/>
              </w:rPr>
              <w:lastRenderedPageBreak/>
              <w:t>success as passengers, bags and aircraft experienced a smooth and seamless transition through the airport.</w:t>
            </w:r>
          </w:p>
          <w:p w:rsidR="00015801" w:rsidRPr="00873BD3" w:rsidRDefault="00015801" w:rsidP="00015801">
            <w:pPr>
              <w:pStyle w:val="Heading1"/>
              <w:numPr>
                <w:ilvl w:val="0"/>
                <w:numId w:val="0"/>
              </w:numPr>
              <w:tabs>
                <w:tab w:val="left" w:pos="851"/>
              </w:tabs>
              <w:spacing w:before="360"/>
              <w:ind w:left="432" w:hanging="432"/>
              <w:jc w:val="both"/>
              <w:rPr>
                <w:rFonts w:ascii="Arial" w:hAnsi="Arial" w:cs="Arial"/>
                <w:color w:val="000000" w:themeColor="text1"/>
                <w:sz w:val="22"/>
                <w:szCs w:val="22"/>
              </w:rPr>
            </w:pPr>
            <w:bookmarkStart w:id="161" w:name="_Toc519755102"/>
            <w:r w:rsidRPr="00873BD3">
              <w:rPr>
                <w:rFonts w:ascii="Arial" w:hAnsi="Arial" w:cs="Arial"/>
                <w:color w:val="000000" w:themeColor="text1"/>
                <w:sz w:val="22"/>
                <w:szCs w:val="22"/>
              </w:rPr>
              <w:t>Organogram</w:t>
            </w:r>
            <w:bookmarkEnd w:id="161"/>
          </w:p>
          <w:p w:rsidR="00015801" w:rsidRPr="00873BD3" w:rsidRDefault="00015801" w:rsidP="00015801">
            <w:pPr>
              <w:ind w:left="720"/>
              <w:rPr>
                <w:rFonts w:ascii="Arial" w:hAnsi="Arial" w:cs="Arial"/>
                <w:szCs w:val="22"/>
              </w:rPr>
            </w:pPr>
          </w:p>
          <w:p w:rsidR="00015801" w:rsidRPr="00873BD3" w:rsidRDefault="00015801" w:rsidP="00015801">
            <w:pPr>
              <w:rPr>
                <w:rFonts w:ascii="Arial" w:hAnsi="Arial" w:cs="Arial"/>
                <w:szCs w:val="22"/>
              </w:rPr>
            </w:pPr>
            <w:r w:rsidRPr="00873BD3">
              <w:rPr>
                <w:rFonts w:ascii="Arial" w:hAnsi="Arial" w:cs="Arial"/>
                <w:szCs w:val="22"/>
              </w:rPr>
              <w:t>The below diagram depicts the Advisory Services department organogram:</w:t>
            </w:r>
          </w:p>
          <w:p w:rsidR="00015801" w:rsidRPr="00873BD3" w:rsidRDefault="00015801" w:rsidP="00015801">
            <w:pPr>
              <w:rPr>
                <w:rFonts w:ascii="Arial" w:hAnsi="Arial" w:cs="Arial"/>
                <w:szCs w:val="22"/>
                <w:u w:val="single"/>
              </w:rPr>
            </w:pPr>
            <w:r w:rsidRPr="00873BD3">
              <w:rPr>
                <w:rFonts w:ascii="Arial" w:hAnsi="Arial" w:cs="Arial"/>
                <w:noProof/>
                <w:szCs w:val="22"/>
              </w:rPr>
              <w:drawing>
                <wp:inline distT="0" distB="0" distL="0" distR="0" wp14:anchorId="0D7F25D2" wp14:editId="61DA9844">
                  <wp:extent cx="1080000" cy="443427"/>
                  <wp:effectExtent l="0" t="0" r="6350" b="0"/>
                  <wp:docPr id="3702" name="Picture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581"/>
                          <a:stretch/>
                        </pic:blipFill>
                        <pic:spPr bwMode="auto">
                          <a:xfrm>
                            <a:off x="0" y="0"/>
                            <a:ext cx="1080000" cy="443427"/>
                          </a:xfrm>
                          <a:prstGeom prst="rect">
                            <a:avLst/>
                          </a:prstGeom>
                          <a:ln>
                            <a:noFill/>
                          </a:ln>
                          <a:extLst>
                            <a:ext uri="{53640926-AAD7-44D8-BBD7-CCE9431645EC}">
                              <a14:shadowObscured xmlns:a14="http://schemas.microsoft.com/office/drawing/2010/main"/>
                            </a:ext>
                          </a:extLst>
                        </pic:spPr>
                      </pic:pic>
                    </a:graphicData>
                  </a:graphic>
                </wp:inline>
              </w:drawing>
            </w:r>
          </w:p>
          <w:p w:rsidR="00015801" w:rsidRPr="00873BD3" w:rsidRDefault="00015801" w:rsidP="00015801">
            <w:pPr>
              <w:rPr>
                <w:rFonts w:ascii="Arial" w:hAnsi="Arial" w:cs="Arial"/>
                <w:szCs w:val="22"/>
                <w:u w:val="single"/>
              </w:rPr>
            </w:pPr>
          </w:p>
          <w:p w:rsidR="00015801" w:rsidRPr="00873BD3" w:rsidRDefault="00015801" w:rsidP="00015801">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jc w:val="left"/>
              <w:rPr>
                <w:rFonts w:ascii="Arial" w:hAnsi="Arial" w:cs="Arial"/>
                <w:color w:val="0563C1"/>
                <w:szCs w:val="22"/>
                <w:u w:val="single"/>
                <w:lang w:val="en-ZA" w:eastAsia="en-ZA"/>
              </w:rPr>
            </w:pPr>
            <w:hyperlink r:id="rId136"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015801" w:rsidRPr="00873BD3" w:rsidRDefault="00015801" w:rsidP="00015801">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015801" w:rsidRPr="00873BD3" w:rsidRDefault="00015801" w:rsidP="00015801">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015801" w:rsidRPr="00873BD3" w:rsidRDefault="00015801" w:rsidP="00015801">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873BD3" w:rsidRPr="00873BD3" w:rsidRDefault="00873BD3" w:rsidP="00873BD3">
            <w:pPr>
              <w:pStyle w:val="Heading1"/>
              <w:numPr>
                <w:ilvl w:val="0"/>
                <w:numId w:val="0"/>
              </w:numPr>
              <w:tabs>
                <w:tab w:val="left" w:pos="851"/>
              </w:tabs>
              <w:spacing w:before="360"/>
              <w:rPr>
                <w:rFonts w:ascii="Arial" w:hAnsi="Arial" w:cs="Arial"/>
                <w:color w:val="000000" w:themeColor="text1"/>
                <w:sz w:val="22"/>
                <w:szCs w:val="22"/>
              </w:rPr>
            </w:pPr>
            <w:bookmarkStart w:id="162" w:name="_Toc519755103"/>
            <w:r w:rsidRPr="00873BD3">
              <w:rPr>
                <w:rFonts w:ascii="Arial" w:hAnsi="Arial" w:cs="Arial"/>
                <w:color w:val="000000" w:themeColor="text1"/>
                <w:sz w:val="22"/>
                <w:szCs w:val="22"/>
              </w:rPr>
              <w:t>Project Portfolio Management (PPM)</w:t>
            </w:r>
            <w:bookmarkEnd w:id="162"/>
          </w:p>
          <w:p w:rsidR="00873BD3" w:rsidRPr="00873BD3" w:rsidRDefault="00873BD3" w:rsidP="00873BD3">
            <w:pPr>
              <w:rPr>
                <w:rFonts w:ascii="Arial" w:hAnsi="Arial" w:cs="Arial"/>
                <w:szCs w:val="22"/>
              </w:rPr>
            </w:pPr>
          </w:p>
          <w:p w:rsidR="00873BD3" w:rsidRPr="00873BD3" w:rsidRDefault="00873BD3" w:rsidP="00873BD3">
            <w:pPr>
              <w:pStyle w:val="Heading1"/>
              <w:numPr>
                <w:ilvl w:val="0"/>
                <w:numId w:val="0"/>
              </w:numPr>
              <w:tabs>
                <w:tab w:val="left" w:pos="851"/>
              </w:tabs>
              <w:spacing w:before="360"/>
              <w:rPr>
                <w:rFonts w:ascii="Arial" w:hAnsi="Arial" w:cs="Arial"/>
                <w:color w:val="000000" w:themeColor="text1"/>
                <w:sz w:val="22"/>
                <w:szCs w:val="22"/>
              </w:rPr>
            </w:pPr>
            <w:bookmarkStart w:id="163" w:name="_Toc519755104"/>
            <w:r w:rsidRPr="00873BD3">
              <w:rPr>
                <w:rFonts w:ascii="Arial" w:hAnsi="Arial" w:cs="Arial"/>
                <w:color w:val="000000" w:themeColor="text1"/>
                <w:sz w:val="22"/>
                <w:szCs w:val="22"/>
              </w:rPr>
              <w:t>Purpose</w:t>
            </w:r>
            <w:bookmarkEnd w:id="163"/>
          </w:p>
          <w:p w:rsidR="00873BD3" w:rsidRPr="00873BD3" w:rsidRDefault="00873BD3" w:rsidP="00873BD3">
            <w:pPr>
              <w:ind w:firstLine="720"/>
              <w:rPr>
                <w:rFonts w:ascii="Arial" w:hAnsi="Arial" w:cs="Arial"/>
                <w:color w:val="000000" w:themeColor="text1"/>
                <w:szCs w:val="22"/>
              </w:rPr>
            </w:pPr>
          </w:p>
          <w:p w:rsidR="00873BD3" w:rsidRPr="00873BD3" w:rsidRDefault="00873BD3" w:rsidP="00873BD3">
            <w:pPr>
              <w:pStyle w:val="NormalWeb"/>
              <w:kinsoku w:val="0"/>
              <w:overflowPunct w:val="0"/>
              <w:spacing w:line="360" w:lineRule="auto"/>
              <w:textAlignment w:val="baseline"/>
              <w:rPr>
                <w:rFonts w:ascii="Arial" w:hAnsi="Arial"/>
                <w:color w:val="000000" w:themeColor="text1"/>
                <w:sz w:val="22"/>
                <w:szCs w:val="22"/>
              </w:rPr>
            </w:pPr>
            <w:r w:rsidRPr="00873BD3">
              <w:rPr>
                <w:rFonts w:ascii="Arial" w:hAnsi="Arial"/>
                <w:color w:val="000000" w:themeColor="text1"/>
                <w:sz w:val="22"/>
                <w:szCs w:val="22"/>
              </w:rPr>
              <w:t xml:space="preserve">To provide strategic Portfolio Management of projects. </w:t>
            </w:r>
          </w:p>
          <w:p w:rsidR="00873BD3" w:rsidRPr="00873BD3" w:rsidRDefault="00873BD3" w:rsidP="00873BD3">
            <w:pPr>
              <w:rPr>
                <w:rFonts w:ascii="Arial" w:hAnsi="Arial" w:cs="Arial"/>
                <w:color w:val="000000" w:themeColor="text1"/>
                <w:szCs w:val="22"/>
              </w:rPr>
            </w:pPr>
          </w:p>
          <w:p w:rsidR="00873BD3" w:rsidRPr="00873BD3" w:rsidRDefault="00873BD3" w:rsidP="00873BD3">
            <w:pPr>
              <w:pStyle w:val="Heading1"/>
              <w:numPr>
                <w:ilvl w:val="0"/>
                <w:numId w:val="0"/>
              </w:numPr>
              <w:tabs>
                <w:tab w:val="left" w:pos="851"/>
              </w:tabs>
              <w:spacing w:before="360"/>
              <w:rPr>
                <w:rFonts w:ascii="Arial" w:hAnsi="Arial" w:cs="Arial"/>
                <w:color w:val="000000" w:themeColor="text1"/>
                <w:sz w:val="22"/>
                <w:szCs w:val="22"/>
              </w:rPr>
            </w:pPr>
            <w:bookmarkStart w:id="164" w:name="_Toc519755105"/>
            <w:r w:rsidRPr="00873BD3">
              <w:rPr>
                <w:rFonts w:ascii="Arial" w:hAnsi="Arial" w:cs="Arial"/>
                <w:color w:val="000000" w:themeColor="text1"/>
                <w:sz w:val="22"/>
                <w:szCs w:val="22"/>
              </w:rPr>
              <w:t>Services Provided by Project Portfolio Management</w:t>
            </w:r>
            <w:bookmarkEnd w:id="164"/>
          </w:p>
          <w:p w:rsidR="00873BD3" w:rsidRPr="00873BD3" w:rsidRDefault="00873BD3" w:rsidP="00873BD3">
            <w:pPr>
              <w:rPr>
                <w:rFonts w:ascii="Arial" w:hAnsi="Arial" w:cs="Arial"/>
                <w:color w:val="000000" w:themeColor="text1"/>
                <w:szCs w:val="22"/>
              </w:rPr>
            </w:pPr>
          </w:p>
          <w:p w:rsidR="00873BD3" w:rsidRPr="00873BD3" w:rsidRDefault="00873BD3" w:rsidP="00873BD3">
            <w:pPr>
              <w:pStyle w:val="NormalWeb"/>
              <w:kinsoku w:val="0"/>
              <w:overflowPunct w:val="0"/>
              <w:spacing w:line="360" w:lineRule="auto"/>
              <w:textAlignment w:val="baseline"/>
              <w:rPr>
                <w:rFonts w:ascii="Arial" w:hAnsi="Arial"/>
                <w:color w:val="000000" w:themeColor="text1"/>
                <w:sz w:val="22"/>
                <w:szCs w:val="22"/>
              </w:rPr>
            </w:pPr>
            <w:r w:rsidRPr="00873BD3">
              <w:rPr>
                <w:rFonts w:ascii="Arial" w:hAnsi="Arial"/>
                <w:color w:val="000000" w:themeColor="text1"/>
                <w:sz w:val="22"/>
                <w:szCs w:val="22"/>
              </w:rPr>
              <w:t>This involves the efficient and predictable delivery of major built environment projects in line with best practice management of the capital delivery program including cost efficient delivery and adequate world class product construction.</w:t>
            </w:r>
          </w:p>
          <w:p w:rsidR="00873BD3" w:rsidRPr="00873BD3" w:rsidRDefault="00873BD3" w:rsidP="00873BD3">
            <w:pPr>
              <w:spacing w:line="288" w:lineRule="auto"/>
              <w:rPr>
                <w:rFonts w:ascii="Arial" w:hAnsi="Arial" w:cs="Arial"/>
                <w:color w:val="000000" w:themeColor="text1"/>
                <w:szCs w:val="22"/>
              </w:rPr>
            </w:pPr>
          </w:p>
          <w:p w:rsidR="00873BD3" w:rsidRPr="00873BD3" w:rsidRDefault="00873BD3" w:rsidP="00873BD3">
            <w:pPr>
              <w:rPr>
                <w:rFonts w:ascii="Arial" w:hAnsi="Arial" w:cs="Arial"/>
                <w:color w:val="000000" w:themeColor="text1"/>
                <w:szCs w:val="22"/>
              </w:rPr>
            </w:pPr>
            <w:r w:rsidRPr="00873BD3">
              <w:rPr>
                <w:rFonts w:ascii="Arial" w:hAnsi="Arial" w:cs="Arial"/>
                <w:color w:val="000000" w:themeColor="text1"/>
                <w:szCs w:val="22"/>
              </w:rPr>
              <w:t xml:space="preserve">Below is a list of the services provided by the </w:t>
            </w:r>
            <w:bookmarkStart w:id="165" w:name="_Hlk515019462"/>
            <w:r w:rsidRPr="00873BD3">
              <w:rPr>
                <w:rFonts w:ascii="Arial" w:hAnsi="Arial" w:cs="Arial"/>
                <w:color w:val="000000" w:themeColor="text1"/>
                <w:szCs w:val="22"/>
              </w:rPr>
              <w:t xml:space="preserve">Project Portfolio Management </w:t>
            </w:r>
            <w:bookmarkEnd w:id="165"/>
            <w:r w:rsidRPr="00873BD3">
              <w:rPr>
                <w:rFonts w:ascii="Arial" w:hAnsi="Arial" w:cs="Arial"/>
                <w:color w:val="000000" w:themeColor="text1"/>
                <w:szCs w:val="22"/>
              </w:rPr>
              <w:t>department:</w:t>
            </w:r>
          </w:p>
          <w:p w:rsidR="00873BD3" w:rsidRPr="00873BD3" w:rsidRDefault="00873BD3" w:rsidP="00873BD3">
            <w:pPr>
              <w:spacing w:line="288" w:lineRule="auto"/>
              <w:rPr>
                <w:rFonts w:ascii="Arial" w:hAnsi="Arial" w:cs="Arial"/>
                <w:color w:val="000000" w:themeColor="text1"/>
                <w:szCs w:val="22"/>
              </w:rPr>
            </w:pPr>
          </w:p>
          <w:p w:rsidR="00873BD3" w:rsidRPr="00873BD3" w:rsidRDefault="00873BD3" w:rsidP="00873BD3">
            <w:pPr>
              <w:ind w:firstLine="851"/>
              <w:rPr>
                <w:rFonts w:ascii="Arial" w:hAnsi="Arial" w:cs="Arial"/>
                <w:color w:val="000000" w:themeColor="text1"/>
                <w:szCs w:val="22"/>
              </w:rPr>
            </w:pPr>
            <w:r w:rsidRPr="00873BD3">
              <w:rPr>
                <w:rFonts w:ascii="Arial" w:hAnsi="Arial" w:cs="Arial"/>
                <w:b/>
                <w:color w:val="000000" w:themeColor="text1"/>
                <w:szCs w:val="22"/>
              </w:rPr>
              <w:t>Project Pre-feasibility</w:t>
            </w:r>
            <w:r w:rsidRPr="00873BD3">
              <w:rPr>
                <w:rFonts w:ascii="Arial" w:hAnsi="Arial" w:cs="Arial"/>
                <w:color w:val="000000" w:themeColor="text1"/>
                <w:szCs w:val="22"/>
              </w:rPr>
              <w:t>;</w:t>
            </w:r>
          </w:p>
          <w:p w:rsidR="00873BD3" w:rsidRPr="00873BD3" w:rsidRDefault="00873BD3" w:rsidP="00873BD3">
            <w:pPr>
              <w:spacing w:line="288" w:lineRule="auto"/>
              <w:rPr>
                <w:rFonts w:ascii="Arial" w:hAnsi="Arial" w:cs="Arial"/>
                <w:color w:val="000000" w:themeColor="text1"/>
                <w:szCs w:val="22"/>
              </w:rPr>
            </w:pPr>
            <w:r w:rsidRPr="00873BD3">
              <w:rPr>
                <w:rFonts w:ascii="Arial" w:hAnsi="Arial" w:cs="Arial"/>
                <w:color w:val="000000" w:themeColor="text1"/>
                <w:szCs w:val="22"/>
              </w:rPr>
              <w:lastRenderedPageBreak/>
              <w:t>Support the project initiation process and pre-approval required for budget provision leading into detailed planning</w:t>
            </w:r>
            <w:r w:rsidRPr="00873BD3">
              <w:rPr>
                <w:rFonts w:ascii="Arial" w:hAnsi="Arial" w:cs="Arial"/>
                <w:color w:val="000000" w:themeColor="text1"/>
                <w:szCs w:val="22"/>
              </w:rPr>
              <w:br/>
            </w:r>
          </w:p>
          <w:p w:rsidR="00873BD3" w:rsidRPr="00873BD3" w:rsidRDefault="00873BD3" w:rsidP="00873BD3">
            <w:pPr>
              <w:ind w:firstLine="851"/>
              <w:rPr>
                <w:rFonts w:ascii="Arial" w:hAnsi="Arial" w:cs="Arial"/>
                <w:color w:val="000000" w:themeColor="text1"/>
                <w:szCs w:val="22"/>
              </w:rPr>
            </w:pPr>
            <w:r w:rsidRPr="00873BD3">
              <w:rPr>
                <w:rFonts w:ascii="Arial" w:hAnsi="Arial" w:cs="Arial"/>
                <w:b/>
                <w:color w:val="000000" w:themeColor="text1"/>
                <w:szCs w:val="22"/>
              </w:rPr>
              <w:t>Facilitate Projects Prioritization</w:t>
            </w:r>
            <w:r w:rsidRPr="00873BD3">
              <w:rPr>
                <w:rFonts w:ascii="Arial" w:hAnsi="Arial" w:cs="Arial"/>
                <w:color w:val="000000" w:themeColor="text1"/>
                <w:szCs w:val="22"/>
              </w:rPr>
              <w:t>;</w:t>
            </w:r>
          </w:p>
          <w:p w:rsidR="00873BD3" w:rsidRPr="00873BD3" w:rsidRDefault="00873BD3" w:rsidP="00873BD3">
            <w:pPr>
              <w:spacing w:line="288" w:lineRule="auto"/>
              <w:ind w:firstLine="851"/>
              <w:rPr>
                <w:rFonts w:ascii="Arial" w:hAnsi="Arial" w:cs="Arial"/>
                <w:color w:val="000000" w:themeColor="text1"/>
                <w:szCs w:val="22"/>
              </w:rPr>
            </w:pPr>
            <w:r w:rsidRPr="00873BD3">
              <w:rPr>
                <w:rFonts w:ascii="Arial" w:hAnsi="Arial" w:cs="Arial"/>
                <w:color w:val="000000" w:themeColor="text1"/>
                <w:szCs w:val="22"/>
              </w:rPr>
              <w:t>Support the activities that allow for the strategic prioritization of projects</w:t>
            </w:r>
          </w:p>
          <w:p w:rsidR="00873BD3" w:rsidRPr="00873BD3" w:rsidRDefault="00873BD3" w:rsidP="00873BD3">
            <w:pPr>
              <w:spacing w:line="288" w:lineRule="auto"/>
              <w:rPr>
                <w:rFonts w:ascii="Arial" w:hAnsi="Arial" w:cs="Arial"/>
                <w:color w:val="000000" w:themeColor="text1"/>
                <w:szCs w:val="22"/>
              </w:rPr>
            </w:pPr>
          </w:p>
          <w:p w:rsidR="00873BD3" w:rsidRPr="00873BD3" w:rsidRDefault="00873BD3" w:rsidP="00873BD3">
            <w:pPr>
              <w:rPr>
                <w:rFonts w:ascii="Arial" w:hAnsi="Arial" w:cs="Arial"/>
                <w:b/>
                <w:color w:val="000000" w:themeColor="text1"/>
                <w:szCs w:val="22"/>
              </w:rPr>
            </w:pPr>
            <w:r w:rsidRPr="00873BD3">
              <w:rPr>
                <w:rFonts w:ascii="Arial" w:hAnsi="Arial" w:cs="Arial"/>
                <w:b/>
                <w:color w:val="000000" w:themeColor="text1"/>
                <w:szCs w:val="22"/>
              </w:rPr>
              <w:t>Determine Project Requirements</w:t>
            </w:r>
          </w:p>
          <w:p w:rsidR="00873BD3" w:rsidRPr="00873BD3" w:rsidRDefault="00873BD3" w:rsidP="00873BD3">
            <w:pPr>
              <w:spacing w:line="288" w:lineRule="auto"/>
              <w:rPr>
                <w:rFonts w:ascii="Arial" w:hAnsi="Arial" w:cs="Arial"/>
                <w:color w:val="000000" w:themeColor="text1"/>
                <w:szCs w:val="22"/>
              </w:rPr>
            </w:pPr>
            <w:r w:rsidRPr="00873BD3">
              <w:rPr>
                <w:rFonts w:ascii="Arial" w:hAnsi="Arial" w:cs="Arial"/>
                <w:color w:val="000000" w:themeColor="text1"/>
                <w:szCs w:val="22"/>
              </w:rPr>
              <w:t>Provisionally schedule the overall project requirements from a WBS point of view with a budgetary view of the cost of the project</w:t>
            </w:r>
            <w:r w:rsidRPr="00873BD3">
              <w:rPr>
                <w:rFonts w:ascii="Arial" w:hAnsi="Arial" w:cs="Arial"/>
                <w:color w:val="000000" w:themeColor="text1"/>
                <w:szCs w:val="22"/>
              </w:rPr>
              <w:br/>
            </w:r>
          </w:p>
          <w:p w:rsidR="00873BD3" w:rsidRPr="00873BD3" w:rsidRDefault="00873BD3" w:rsidP="00873BD3">
            <w:pPr>
              <w:rPr>
                <w:rFonts w:ascii="Arial" w:hAnsi="Arial" w:cs="Arial"/>
                <w:b/>
                <w:color w:val="000000" w:themeColor="text1"/>
                <w:szCs w:val="22"/>
              </w:rPr>
            </w:pPr>
            <w:r w:rsidRPr="00873BD3">
              <w:rPr>
                <w:rFonts w:ascii="Arial" w:hAnsi="Arial" w:cs="Arial"/>
                <w:b/>
                <w:color w:val="000000" w:themeColor="text1"/>
                <w:szCs w:val="22"/>
              </w:rPr>
              <w:t>Develop Detailed Project Plan;</w:t>
            </w:r>
          </w:p>
          <w:p w:rsidR="00873BD3" w:rsidRPr="00873BD3" w:rsidRDefault="00873BD3" w:rsidP="00873BD3">
            <w:pPr>
              <w:spacing w:line="288" w:lineRule="auto"/>
              <w:rPr>
                <w:rFonts w:ascii="Arial" w:hAnsi="Arial" w:cs="Arial"/>
                <w:color w:val="000000" w:themeColor="text1"/>
                <w:szCs w:val="22"/>
              </w:rPr>
            </w:pPr>
            <w:r w:rsidRPr="00873BD3">
              <w:rPr>
                <w:rFonts w:ascii="Arial" w:hAnsi="Arial" w:cs="Arial"/>
                <w:color w:val="000000" w:themeColor="text1"/>
                <w:szCs w:val="22"/>
              </w:rPr>
              <w:t>Develop a detailed understanding of the costs and expenditure by period leading into a detailed project plan</w:t>
            </w:r>
            <w:r w:rsidRPr="00873BD3">
              <w:rPr>
                <w:rFonts w:ascii="Arial" w:hAnsi="Arial" w:cs="Arial"/>
                <w:color w:val="000000" w:themeColor="text1"/>
                <w:szCs w:val="22"/>
              </w:rPr>
              <w:br/>
            </w:r>
          </w:p>
          <w:p w:rsidR="00873BD3" w:rsidRPr="00873BD3" w:rsidRDefault="00873BD3" w:rsidP="00873BD3">
            <w:pPr>
              <w:rPr>
                <w:rFonts w:ascii="Arial" w:hAnsi="Arial" w:cs="Arial"/>
                <w:b/>
                <w:color w:val="000000" w:themeColor="text1"/>
                <w:szCs w:val="22"/>
              </w:rPr>
            </w:pPr>
            <w:r w:rsidRPr="00873BD3">
              <w:rPr>
                <w:rFonts w:ascii="Arial" w:hAnsi="Arial" w:cs="Arial"/>
                <w:b/>
                <w:color w:val="000000" w:themeColor="text1"/>
                <w:szCs w:val="22"/>
              </w:rPr>
              <w:lastRenderedPageBreak/>
              <w:t>Support Review of Project Feasibility;</w:t>
            </w:r>
          </w:p>
          <w:p w:rsidR="00873BD3" w:rsidRPr="00873BD3" w:rsidRDefault="00873BD3" w:rsidP="00873BD3">
            <w:pPr>
              <w:rPr>
                <w:rFonts w:ascii="Arial" w:hAnsi="Arial" w:cs="Arial"/>
                <w:color w:val="000000" w:themeColor="text1"/>
                <w:szCs w:val="22"/>
              </w:rPr>
            </w:pPr>
            <w:r w:rsidRPr="00873BD3">
              <w:rPr>
                <w:rFonts w:ascii="Arial" w:hAnsi="Arial" w:cs="Arial"/>
                <w:color w:val="000000" w:themeColor="text1"/>
                <w:szCs w:val="22"/>
              </w:rPr>
              <w:t>Assist user to conduct a full feasibility/viability study using the pre-feasibility and taking into consideration the detailed project requirements and the detailed plan to update the project and ROI with a view to submit for final approval and budget allocation</w:t>
            </w:r>
          </w:p>
          <w:p w:rsidR="00873BD3" w:rsidRPr="00873BD3" w:rsidRDefault="00873BD3" w:rsidP="00873BD3">
            <w:pPr>
              <w:spacing w:line="288" w:lineRule="auto"/>
              <w:rPr>
                <w:rFonts w:ascii="Arial" w:hAnsi="Arial" w:cs="Arial"/>
                <w:color w:val="000000" w:themeColor="text1"/>
                <w:szCs w:val="22"/>
              </w:rPr>
            </w:pPr>
          </w:p>
          <w:p w:rsidR="00873BD3" w:rsidRPr="00873BD3" w:rsidRDefault="00873BD3" w:rsidP="00873BD3">
            <w:pPr>
              <w:rPr>
                <w:rFonts w:ascii="Arial" w:hAnsi="Arial" w:cs="Arial"/>
                <w:color w:val="000000" w:themeColor="text1"/>
                <w:szCs w:val="22"/>
              </w:rPr>
            </w:pPr>
            <w:r w:rsidRPr="00873BD3">
              <w:rPr>
                <w:rFonts w:ascii="Arial" w:hAnsi="Arial" w:cs="Arial"/>
                <w:b/>
                <w:color w:val="000000" w:themeColor="text1"/>
                <w:szCs w:val="22"/>
              </w:rPr>
              <w:t>Set up Project</w:t>
            </w:r>
            <w:r w:rsidRPr="00873BD3">
              <w:rPr>
                <w:rFonts w:ascii="Arial" w:hAnsi="Arial" w:cs="Arial"/>
                <w:color w:val="000000" w:themeColor="text1"/>
                <w:szCs w:val="22"/>
              </w:rPr>
              <w:t>;</w:t>
            </w:r>
          </w:p>
          <w:p w:rsidR="00873BD3" w:rsidRPr="00873BD3" w:rsidRDefault="00873BD3" w:rsidP="00873BD3">
            <w:pPr>
              <w:spacing w:line="288" w:lineRule="auto"/>
              <w:rPr>
                <w:rFonts w:ascii="Arial" w:hAnsi="Arial" w:cs="Arial"/>
                <w:color w:val="000000" w:themeColor="text1"/>
                <w:szCs w:val="22"/>
              </w:rPr>
            </w:pPr>
            <w:r w:rsidRPr="00873BD3">
              <w:rPr>
                <w:rFonts w:ascii="Arial" w:hAnsi="Arial" w:cs="Arial"/>
                <w:color w:val="000000" w:themeColor="text1"/>
                <w:szCs w:val="22"/>
              </w:rPr>
              <w:t>Ensure that all aspects of the project are ready for execution from documents, WBS, budgets and all necessary communication</w:t>
            </w:r>
          </w:p>
          <w:p w:rsidR="00873BD3" w:rsidRPr="00873BD3" w:rsidRDefault="00873BD3" w:rsidP="00873BD3">
            <w:pPr>
              <w:rPr>
                <w:rFonts w:ascii="Arial" w:hAnsi="Arial" w:cs="Arial"/>
                <w:szCs w:val="22"/>
              </w:rPr>
            </w:pPr>
            <w:r w:rsidRPr="00873BD3">
              <w:rPr>
                <w:rFonts w:ascii="Arial" w:hAnsi="Arial" w:cs="Arial"/>
                <w:b/>
                <w:szCs w:val="22"/>
              </w:rPr>
              <w:t>Execute Project</w:t>
            </w:r>
            <w:r w:rsidRPr="00873BD3">
              <w:rPr>
                <w:rFonts w:ascii="Arial" w:hAnsi="Arial" w:cs="Arial"/>
                <w:szCs w:val="22"/>
              </w:rPr>
              <w:t>;</w:t>
            </w:r>
          </w:p>
          <w:p w:rsidR="00873BD3" w:rsidRPr="00873BD3" w:rsidRDefault="00873BD3" w:rsidP="00873BD3">
            <w:pPr>
              <w:spacing w:line="288" w:lineRule="auto"/>
              <w:rPr>
                <w:rFonts w:ascii="Arial" w:hAnsi="Arial" w:cs="Arial"/>
                <w:szCs w:val="22"/>
              </w:rPr>
            </w:pPr>
            <w:r w:rsidRPr="00873BD3">
              <w:rPr>
                <w:rFonts w:ascii="Arial" w:hAnsi="Arial" w:cs="Arial"/>
                <w:szCs w:val="22"/>
              </w:rPr>
              <w:t>Execute project with the support of the stakeholders within the published schedule</w:t>
            </w:r>
          </w:p>
          <w:p w:rsidR="00873BD3" w:rsidRPr="00873BD3" w:rsidRDefault="00873BD3" w:rsidP="00873BD3">
            <w:pPr>
              <w:spacing w:line="288" w:lineRule="auto"/>
              <w:rPr>
                <w:rFonts w:ascii="Arial" w:hAnsi="Arial" w:cs="Arial"/>
                <w:szCs w:val="22"/>
              </w:rPr>
            </w:pPr>
            <w:r w:rsidRPr="00873BD3">
              <w:rPr>
                <w:rFonts w:ascii="Arial" w:hAnsi="Arial" w:cs="Arial"/>
                <w:szCs w:val="22"/>
              </w:rPr>
              <w:t>Ensure contractors are on site and suppliers are adequately acquired</w:t>
            </w:r>
          </w:p>
          <w:p w:rsidR="00873BD3" w:rsidRPr="00873BD3" w:rsidRDefault="00873BD3" w:rsidP="00873BD3">
            <w:pPr>
              <w:rPr>
                <w:rFonts w:ascii="Arial" w:hAnsi="Arial" w:cs="Arial"/>
                <w:szCs w:val="22"/>
              </w:rPr>
            </w:pPr>
          </w:p>
          <w:p w:rsidR="00873BD3" w:rsidRPr="00873BD3" w:rsidRDefault="00873BD3" w:rsidP="00873BD3">
            <w:pPr>
              <w:rPr>
                <w:rFonts w:ascii="Arial" w:hAnsi="Arial" w:cs="Arial"/>
                <w:b/>
                <w:szCs w:val="22"/>
              </w:rPr>
            </w:pPr>
            <w:r w:rsidRPr="00873BD3">
              <w:rPr>
                <w:rFonts w:ascii="Arial" w:hAnsi="Arial" w:cs="Arial"/>
                <w:b/>
                <w:szCs w:val="22"/>
              </w:rPr>
              <w:lastRenderedPageBreak/>
              <w:t>Track &amp; Monitor Project Portfolio;</w:t>
            </w:r>
          </w:p>
          <w:p w:rsidR="00873BD3" w:rsidRPr="00873BD3" w:rsidRDefault="00873BD3" w:rsidP="00873BD3">
            <w:pPr>
              <w:spacing w:line="288" w:lineRule="auto"/>
              <w:rPr>
                <w:rFonts w:ascii="Arial" w:hAnsi="Arial" w:cs="Arial"/>
                <w:szCs w:val="22"/>
              </w:rPr>
            </w:pPr>
            <w:r w:rsidRPr="00873BD3">
              <w:rPr>
                <w:rFonts w:ascii="Arial" w:hAnsi="Arial" w:cs="Arial"/>
                <w:szCs w:val="22"/>
              </w:rPr>
              <w:t>Manage all resources involved in controlling, monitoring and reporting during the project</w:t>
            </w:r>
          </w:p>
          <w:p w:rsidR="00873BD3" w:rsidRPr="00873BD3" w:rsidRDefault="00873BD3" w:rsidP="00873BD3">
            <w:pPr>
              <w:rPr>
                <w:rFonts w:ascii="Arial" w:hAnsi="Arial" w:cs="Arial"/>
                <w:szCs w:val="22"/>
              </w:rPr>
            </w:pPr>
          </w:p>
          <w:p w:rsidR="00873BD3" w:rsidRPr="00873BD3" w:rsidRDefault="00873BD3" w:rsidP="00873BD3">
            <w:pPr>
              <w:rPr>
                <w:rFonts w:ascii="Arial" w:hAnsi="Arial" w:cs="Arial"/>
                <w:b/>
                <w:szCs w:val="22"/>
              </w:rPr>
            </w:pPr>
            <w:r w:rsidRPr="00873BD3">
              <w:rPr>
                <w:rFonts w:ascii="Arial" w:hAnsi="Arial" w:cs="Arial"/>
                <w:b/>
                <w:szCs w:val="22"/>
              </w:rPr>
              <w:t>Manage Resources;</w:t>
            </w:r>
          </w:p>
          <w:p w:rsidR="00873BD3" w:rsidRPr="00873BD3" w:rsidRDefault="00873BD3" w:rsidP="00873BD3">
            <w:pPr>
              <w:spacing w:line="288" w:lineRule="auto"/>
              <w:rPr>
                <w:rFonts w:ascii="Arial" w:hAnsi="Arial" w:cs="Arial"/>
                <w:szCs w:val="22"/>
              </w:rPr>
            </w:pPr>
            <w:r w:rsidRPr="00873BD3">
              <w:rPr>
                <w:rFonts w:ascii="Arial" w:hAnsi="Arial" w:cs="Arial"/>
                <w:szCs w:val="22"/>
              </w:rPr>
              <w:t>Map the development of the skills database where internal &amp; external skilled resources &amp; subject matter experts (SME) are logged for resourcing by the PMO onto projects, R&amp;D and Advisory Services</w:t>
            </w:r>
            <w:r w:rsidRPr="00873BD3">
              <w:rPr>
                <w:rFonts w:ascii="Arial" w:hAnsi="Arial" w:cs="Arial"/>
                <w:szCs w:val="22"/>
              </w:rPr>
              <w:br/>
            </w:r>
          </w:p>
          <w:p w:rsidR="00873BD3" w:rsidRPr="00873BD3" w:rsidRDefault="00873BD3" w:rsidP="00873BD3">
            <w:pPr>
              <w:rPr>
                <w:rFonts w:ascii="Arial" w:hAnsi="Arial" w:cs="Arial"/>
                <w:b/>
                <w:szCs w:val="22"/>
              </w:rPr>
            </w:pPr>
            <w:r w:rsidRPr="00873BD3">
              <w:rPr>
                <w:rFonts w:ascii="Arial" w:hAnsi="Arial" w:cs="Arial"/>
                <w:b/>
                <w:szCs w:val="22"/>
              </w:rPr>
              <w:t>Close the Project;</w:t>
            </w:r>
          </w:p>
          <w:p w:rsidR="00873BD3" w:rsidRPr="00873BD3" w:rsidRDefault="00873BD3" w:rsidP="00873BD3">
            <w:pPr>
              <w:spacing w:line="288" w:lineRule="auto"/>
              <w:rPr>
                <w:rFonts w:ascii="Arial" w:hAnsi="Arial" w:cs="Arial"/>
                <w:szCs w:val="22"/>
              </w:rPr>
            </w:pPr>
            <w:r w:rsidRPr="00873BD3">
              <w:rPr>
                <w:rFonts w:ascii="Arial" w:hAnsi="Arial" w:cs="Arial"/>
                <w:szCs w:val="22"/>
              </w:rPr>
              <w:t>Ensure the effectiveness of activities around the completion and closure of the project</w:t>
            </w:r>
          </w:p>
          <w:p w:rsidR="00873BD3" w:rsidRPr="00873BD3" w:rsidRDefault="00873BD3" w:rsidP="00873BD3">
            <w:pPr>
              <w:rPr>
                <w:rFonts w:ascii="Arial" w:hAnsi="Arial" w:cs="Arial"/>
                <w:szCs w:val="22"/>
              </w:rPr>
            </w:pPr>
          </w:p>
          <w:p w:rsidR="00873BD3" w:rsidRPr="00873BD3" w:rsidRDefault="00873BD3" w:rsidP="00873BD3">
            <w:pPr>
              <w:rPr>
                <w:rFonts w:ascii="Arial" w:hAnsi="Arial" w:cs="Arial"/>
                <w:b/>
                <w:szCs w:val="22"/>
              </w:rPr>
            </w:pPr>
            <w:r w:rsidRPr="00873BD3">
              <w:rPr>
                <w:rFonts w:ascii="Arial" w:hAnsi="Arial" w:cs="Arial"/>
                <w:b/>
                <w:szCs w:val="22"/>
              </w:rPr>
              <w:t>Conduct Portfolio Management;</w:t>
            </w:r>
          </w:p>
          <w:p w:rsidR="00873BD3" w:rsidRPr="00873BD3" w:rsidRDefault="00873BD3" w:rsidP="00873BD3">
            <w:pPr>
              <w:spacing w:line="288" w:lineRule="auto"/>
              <w:rPr>
                <w:rFonts w:ascii="Arial" w:hAnsi="Arial" w:cs="Arial"/>
                <w:szCs w:val="22"/>
              </w:rPr>
            </w:pPr>
            <w:r w:rsidRPr="00873BD3">
              <w:rPr>
                <w:rFonts w:ascii="Arial" w:hAnsi="Arial" w:cs="Arial"/>
                <w:szCs w:val="22"/>
              </w:rPr>
              <w:t>Implement the project portfolio management process</w:t>
            </w:r>
          </w:p>
          <w:p w:rsidR="00873BD3" w:rsidRPr="00873BD3" w:rsidRDefault="00873BD3" w:rsidP="00873BD3">
            <w:pPr>
              <w:rPr>
                <w:rFonts w:ascii="Arial" w:hAnsi="Arial" w:cs="Arial"/>
                <w:szCs w:val="22"/>
              </w:rPr>
            </w:pPr>
          </w:p>
          <w:p w:rsidR="00873BD3" w:rsidRPr="00873BD3" w:rsidRDefault="00873BD3" w:rsidP="00873BD3">
            <w:pPr>
              <w:spacing w:line="360" w:lineRule="auto"/>
              <w:rPr>
                <w:rFonts w:ascii="Arial" w:hAnsi="Arial" w:cs="Arial"/>
                <w:szCs w:val="22"/>
              </w:rPr>
            </w:pPr>
          </w:p>
          <w:p w:rsidR="00873BD3" w:rsidRPr="00873BD3" w:rsidRDefault="00873BD3" w:rsidP="00873BD3">
            <w:pPr>
              <w:pStyle w:val="Heading1"/>
              <w:numPr>
                <w:ilvl w:val="0"/>
                <w:numId w:val="0"/>
              </w:numPr>
              <w:tabs>
                <w:tab w:val="left" w:pos="851"/>
              </w:tabs>
              <w:spacing w:before="360"/>
              <w:jc w:val="both"/>
              <w:rPr>
                <w:rFonts w:ascii="Arial" w:hAnsi="Arial" w:cs="Arial"/>
                <w:color w:val="000000" w:themeColor="text1"/>
                <w:sz w:val="22"/>
                <w:szCs w:val="22"/>
              </w:rPr>
            </w:pPr>
            <w:bookmarkStart w:id="166" w:name="_Toc519755106"/>
            <w:r w:rsidRPr="00873BD3">
              <w:rPr>
                <w:rFonts w:ascii="Arial" w:hAnsi="Arial" w:cs="Arial"/>
                <w:color w:val="000000" w:themeColor="text1"/>
                <w:sz w:val="22"/>
                <w:szCs w:val="22"/>
              </w:rPr>
              <w:t>Organogram</w:t>
            </w:r>
            <w:bookmarkEnd w:id="166"/>
          </w:p>
          <w:p w:rsidR="00873BD3" w:rsidRPr="00873BD3" w:rsidRDefault="00873BD3" w:rsidP="00873BD3">
            <w:pPr>
              <w:rPr>
                <w:rFonts w:ascii="Arial" w:hAnsi="Arial" w:cs="Arial"/>
                <w:szCs w:val="22"/>
              </w:rPr>
            </w:pPr>
          </w:p>
          <w:p w:rsidR="00873BD3" w:rsidRPr="00873BD3" w:rsidRDefault="00873BD3" w:rsidP="00873BD3">
            <w:pPr>
              <w:rPr>
                <w:rFonts w:ascii="Arial" w:hAnsi="Arial" w:cs="Arial"/>
                <w:szCs w:val="22"/>
              </w:rPr>
            </w:pPr>
            <w:r w:rsidRPr="00873BD3">
              <w:rPr>
                <w:rFonts w:ascii="Arial" w:hAnsi="Arial" w:cs="Arial"/>
                <w:szCs w:val="22"/>
              </w:rPr>
              <w:t>The below diagram depicts the Project Portfolio Management department organogram:</w:t>
            </w:r>
          </w:p>
          <w:p w:rsidR="00873BD3" w:rsidRPr="00873BD3" w:rsidRDefault="00873BD3" w:rsidP="00873BD3">
            <w:pPr>
              <w:rPr>
                <w:rFonts w:ascii="Arial" w:hAnsi="Arial" w:cs="Arial"/>
                <w:szCs w:val="22"/>
              </w:rPr>
            </w:pPr>
          </w:p>
          <w:p w:rsidR="00873BD3" w:rsidRPr="00873BD3" w:rsidRDefault="00873BD3" w:rsidP="00873BD3">
            <w:pPr>
              <w:rPr>
                <w:rFonts w:ascii="Arial" w:hAnsi="Arial" w:cs="Arial"/>
                <w:szCs w:val="22"/>
              </w:rPr>
            </w:pPr>
            <w:r w:rsidRPr="00873BD3">
              <w:rPr>
                <w:rFonts w:ascii="Arial" w:hAnsi="Arial" w:cs="Arial"/>
                <w:noProof/>
                <w:szCs w:val="22"/>
              </w:rPr>
              <w:drawing>
                <wp:inline distT="0" distB="0" distL="0" distR="0" wp14:anchorId="2FDE4F9C" wp14:editId="7EA0DC33">
                  <wp:extent cx="1080000" cy="259130"/>
                  <wp:effectExtent l="0" t="0" r="6350" b="762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3120" b="22798"/>
                          <a:stretch/>
                        </pic:blipFill>
                        <pic:spPr bwMode="auto">
                          <a:xfrm>
                            <a:off x="0" y="0"/>
                            <a:ext cx="1080000" cy="259130"/>
                          </a:xfrm>
                          <a:prstGeom prst="rect">
                            <a:avLst/>
                          </a:prstGeom>
                          <a:ln>
                            <a:noFill/>
                          </a:ln>
                          <a:extLst>
                            <a:ext uri="{53640926-AAD7-44D8-BBD7-CCE9431645EC}">
                              <a14:shadowObscured xmlns:a14="http://schemas.microsoft.com/office/drawing/2010/main"/>
                            </a:ext>
                          </a:extLst>
                        </pic:spPr>
                      </pic:pic>
                    </a:graphicData>
                  </a:graphic>
                </wp:inline>
              </w:drawing>
            </w:r>
          </w:p>
          <w:p w:rsidR="00873BD3" w:rsidRPr="00873BD3" w:rsidRDefault="00873BD3" w:rsidP="00873BD3">
            <w:pPr>
              <w:spacing w:line="288" w:lineRule="auto"/>
              <w:rPr>
                <w:rFonts w:ascii="Arial" w:hAnsi="Arial" w:cs="Arial"/>
                <w:szCs w:val="22"/>
              </w:rPr>
            </w:pPr>
          </w:p>
          <w:p w:rsidR="00873BD3" w:rsidRPr="00873BD3" w:rsidRDefault="00873BD3" w:rsidP="00873BD3">
            <w:pPr>
              <w:contextualSpacing w:val="0"/>
              <w:jc w:val="left"/>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jc w:val="left"/>
              <w:rPr>
                <w:rFonts w:ascii="Arial" w:hAnsi="Arial" w:cs="Arial"/>
                <w:color w:val="0563C1"/>
                <w:szCs w:val="22"/>
                <w:u w:val="single"/>
                <w:lang w:val="en-ZA" w:eastAsia="en-ZA"/>
              </w:rPr>
            </w:pPr>
            <w:hyperlink r:id="rId138"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F2F2F2" w:themeFill="background1" w:themeFillShade="F2"/>
            <w:vAlign w:val="bottom"/>
          </w:tcPr>
          <w:p w:rsidR="00873BD3" w:rsidRPr="00873BD3" w:rsidRDefault="00873BD3" w:rsidP="00873BD3">
            <w:pPr>
              <w:pStyle w:val="Heading1"/>
              <w:numPr>
                <w:ilvl w:val="0"/>
                <w:numId w:val="0"/>
              </w:numPr>
              <w:tabs>
                <w:tab w:val="left" w:pos="851"/>
              </w:tabs>
              <w:spacing w:before="360"/>
              <w:jc w:val="both"/>
              <w:rPr>
                <w:rFonts w:ascii="Arial" w:hAnsi="Arial" w:cs="Arial"/>
                <w:color w:val="000000" w:themeColor="text1"/>
                <w:sz w:val="22"/>
                <w:szCs w:val="22"/>
              </w:rPr>
            </w:pPr>
            <w:bookmarkStart w:id="167" w:name="_Toc519755107"/>
            <w:r w:rsidRPr="00873BD3">
              <w:rPr>
                <w:rFonts w:ascii="Arial" w:hAnsi="Arial" w:cs="Arial"/>
                <w:color w:val="000000" w:themeColor="text1"/>
                <w:sz w:val="22"/>
                <w:szCs w:val="22"/>
              </w:rPr>
              <w:t>Project Management Office</w:t>
            </w:r>
            <w:bookmarkEnd w:id="167"/>
          </w:p>
          <w:p w:rsidR="00873BD3" w:rsidRPr="00873BD3" w:rsidRDefault="00873BD3" w:rsidP="00873BD3">
            <w:pPr>
              <w:rPr>
                <w:rFonts w:ascii="Arial" w:hAnsi="Arial" w:cs="Arial"/>
                <w:color w:val="000000" w:themeColor="text1"/>
                <w:szCs w:val="22"/>
              </w:rPr>
            </w:pPr>
          </w:p>
          <w:p w:rsidR="00873BD3" w:rsidRPr="00873BD3" w:rsidRDefault="00873BD3" w:rsidP="00873BD3">
            <w:pPr>
              <w:pStyle w:val="Heading1"/>
              <w:numPr>
                <w:ilvl w:val="0"/>
                <w:numId w:val="0"/>
              </w:numPr>
              <w:tabs>
                <w:tab w:val="left" w:pos="851"/>
              </w:tabs>
              <w:spacing w:before="360"/>
              <w:jc w:val="both"/>
              <w:rPr>
                <w:rFonts w:ascii="Arial" w:hAnsi="Arial" w:cs="Arial"/>
                <w:color w:val="000000" w:themeColor="text1"/>
                <w:sz w:val="22"/>
                <w:szCs w:val="22"/>
              </w:rPr>
            </w:pPr>
            <w:bookmarkStart w:id="168" w:name="_Toc519755108"/>
            <w:r w:rsidRPr="00873BD3">
              <w:rPr>
                <w:rFonts w:ascii="Arial" w:hAnsi="Arial" w:cs="Arial"/>
                <w:color w:val="000000" w:themeColor="text1"/>
                <w:sz w:val="22"/>
                <w:szCs w:val="22"/>
              </w:rPr>
              <w:t>Purpose</w:t>
            </w:r>
            <w:bookmarkEnd w:id="168"/>
          </w:p>
          <w:p w:rsidR="00873BD3" w:rsidRPr="00873BD3" w:rsidRDefault="00873BD3" w:rsidP="00873BD3">
            <w:pPr>
              <w:ind w:firstLine="720"/>
              <w:rPr>
                <w:rFonts w:ascii="Arial" w:hAnsi="Arial" w:cs="Arial"/>
                <w:szCs w:val="22"/>
              </w:rPr>
            </w:pPr>
          </w:p>
          <w:p w:rsidR="00873BD3" w:rsidRPr="00873BD3" w:rsidRDefault="00873BD3" w:rsidP="00873BD3">
            <w:pPr>
              <w:spacing w:line="360" w:lineRule="auto"/>
              <w:rPr>
                <w:rFonts w:ascii="Arial" w:hAnsi="Arial" w:cs="Arial"/>
                <w:szCs w:val="22"/>
              </w:rPr>
            </w:pPr>
            <w:r w:rsidRPr="00873BD3">
              <w:rPr>
                <w:rFonts w:ascii="Arial" w:hAnsi="Arial" w:cs="Arial"/>
                <w:szCs w:val="22"/>
              </w:rPr>
              <w:t xml:space="preserve">Airports Company South Africa management has mandated the organisation to centralise the capital project and program aspects of its services with a view to </w:t>
            </w:r>
            <w:r w:rsidRPr="00873BD3">
              <w:rPr>
                <w:rFonts w:ascii="Arial" w:hAnsi="Arial" w:cs="Arial"/>
                <w:szCs w:val="22"/>
              </w:rPr>
              <w:lastRenderedPageBreak/>
              <w:t>strategically align these services with the company’s overall strategic goals and objectives.</w:t>
            </w:r>
          </w:p>
          <w:p w:rsidR="00873BD3" w:rsidRPr="00873BD3" w:rsidRDefault="00873BD3" w:rsidP="00873BD3">
            <w:pPr>
              <w:rPr>
                <w:rFonts w:ascii="Arial" w:hAnsi="Arial" w:cs="Arial"/>
                <w:szCs w:val="22"/>
              </w:rPr>
            </w:pPr>
          </w:p>
          <w:p w:rsidR="00873BD3" w:rsidRPr="00873BD3" w:rsidRDefault="00873BD3" w:rsidP="00873BD3">
            <w:pPr>
              <w:spacing w:line="360" w:lineRule="auto"/>
              <w:rPr>
                <w:rFonts w:ascii="Arial" w:hAnsi="Arial" w:cs="Arial"/>
                <w:szCs w:val="22"/>
              </w:rPr>
            </w:pPr>
            <w:r w:rsidRPr="00873BD3">
              <w:rPr>
                <w:rFonts w:ascii="Arial" w:hAnsi="Arial" w:cs="Arial"/>
                <w:szCs w:val="22"/>
              </w:rPr>
              <w:t>EPMO will ensure the alignment and successful delivery of capital programs and projects with international best practice standards. Performance metrics will be defined in accordance with capital program key indicators.</w:t>
            </w:r>
          </w:p>
          <w:p w:rsidR="00873BD3" w:rsidRPr="00873BD3" w:rsidRDefault="00873BD3" w:rsidP="00873BD3">
            <w:pPr>
              <w:pStyle w:val="Heading1"/>
              <w:numPr>
                <w:ilvl w:val="0"/>
                <w:numId w:val="0"/>
              </w:numPr>
              <w:tabs>
                <w:tab w:val="left" w:pos="851"/>
              </w:tabs>
              <w:spacing w:before="360"/>
              <w:jc w:val="both"/>
              <w:rPr>
                <w:rFonts w:ascii="Arial" w:hAnsi="Arial" w:cs="Arial"/>
                <w:color w:val="000000" w:themeColor="text1"/>
                <w:sz w:val="22"/>
                <w:szCs w:val="22"/>
              </w:rPr>
            </w:pPr>
            <w:bookmarkStart w:id="169" w:name="_Toc519755109"/>
            <w:r w:rsidRPr="00873BD3">
              <w:rPr>
                <w:rFonts w:ascii="Arial" w:hAnsi="Arial" w:cs="Arial"/>
                <w:color w:val="000000" w:themeColor="text1"/>
                <w:sz w:val="22"/>
                <w:szCs w:val="22"/>
              </w:rPr>
              <w:t>Services Provided by Project Management Office</w:t>
            </w:r>
            <w:bookmarkEnd w:id="169"/>
          </w:p>
          <w:p w:rsidR="00873BD3" w:rsidRPr="00873BD3" w:rsidRDefault="00873BD3" w:rsidP="00873BD3">
            <w:pPr>
              <w:rPr>
                <w:rFonts w:ascii="Arial" w:hAnsi="Arial" w:cs="Arial"/>
                <w:szCs w:val="22"/>
              </w:rPr>
            </w:pPr>
          </w:p>
          <w:p w:rsidR="00873BD3" w:rsidRPr="00873BD3" w:rsidRDefault="00873BD3" w:rsidP="00873BD3">
            <w:pPr>
              <w:rPr>
                <w:rFonts w:ascii="Arial" w:hAnsi="Arial" w:cs="Arial"/>
                <w:szCs w:val="22"/>
              </w:rPr>
            </w:pPr>
            <w:r w:rsidRPr="00873BD3">
              <w:rPr>
                <w:rFonts w:ascii="Arial" w:hAnsi="Arial" w:cs="Arial"/>
                <w:szCs w:val="22"/>
              </w:rPr>
              <w:t>Below is a list of the services provided by the Project Management Office department:</w:t>
            </w:r>
          </w:p>
          <w:p w:rsidR="00873BD3" w:rsidRPr="00873BD3" w:rsidRDefault="00873BD3" w:rsidP="00873BD3">
            <w:pPr>
              <w:numPr>
                <w:ilvl w:val="0"/>
                <w:numId w:val="47"/>
              </w:numPr>
              <w:spacing w:line="360" w:lineRule="auto"/>
              <w:ind w:left="360"/>
              <w:contextualSpacing w:val="0"/>
              <w:rPr>
                <w:rFonts w:ascii="Arial" w:hAnsi="Arial" w:cs="Arial"/>
                <w:szCs w:val="22"/>
              </w:rPr>
            </w:pPr>
            <w:r w:rsidRPr="00873BD3">
              <w:rPr>
                <w:rFonts w:ascii="Arial" w:hAnsi="Arial" w:cs="Arial"/>
                <w:szCs w:val="22"/>
              </w:rPr>
              <w:lastRenderedPageBreak/>
              <w:t>An Enterprise Project Management Office (EPMO) is a centralised control function for keeping Capital (CAPEX) projects within scope, schedule and budget, and aligned to business goals through the creation and enforcement of enterprise standards and an EPM environment.</w:t>
            </w:r>
          </w:p>
          <w:p w:rsidR="00873BD3" w:rsidRPr="00873BD3" w:rsidRDefault="00873BD3" w:rsidP="00873BD3">
            <w:pPr>
              <w:numPr>
                <w:ilvl w:val="0"/>
                <w:numId w:val="47"/>
              </w:numPr>
              <w:spacing w:line="360" w:lineRule="auto"/>
              <w:ind w:left="360"/>
              <w:contextualSpacing w:val="0"/>
              <w:rPr>
                <w:rFonts w:ascii="Arial" w:hAnsi="Arial" w:cs="Arial"/>
                <w:szCs w:val="22"/>
              </w:rPr>
            </w:pPr>
            <w:r w:rsidRPr="00873BD3">
              <w:rPr>
                <w:rFonts w:ascii="Arial" w:hAnsi="Arial" w:cs="Arial"/>
                <w:szCs w:val="22"/>
              </w:rPr>
              <w:t xml:space="preserve">The EPMO is responsible for creating standardised processes and maintains controlled information on availability for all </w:t>
            </w:r>
            <w:r w:rsidRPr="00873BD3">
              <w:rPr>
                <w:rFonts w:ascii="Arial" w:hAnsi="Arial" w:cs="Arial"/>
                <w:szCs w:val="22"/>
              </w:rPr>
              <w:lastRenderedPageBreak/>
              <w:t>projects in the organisation.</w:t>
            </w:r>
          </w:p>
          <w:p w:rsidR="00873BD3" w:rsidRPr="00873BD3" w:rsidRDefault="00873BD3" w:rsidP="00873BD3">
            <w:pPr>
              <w:spacing w:line="360" w:lineRule="auto"/>
              <w:rPr>
                <w:rFonts w:ascii="Arial" w:hAnsi="Arial" w:cs="Arial"/>
                <w:szCs w:val="22"/>
              </w:rPr>
            </w:pPr>
          </w:p>
          <w:p w:rsidR="00873BD3" w:rsidRPr="00873BD3" w:rsidRDefault="00873BD3" w:rsidP="00873BD3">
            <w:pPr>
              <w:ind w:left="131"/>
              <w:rPr>
                <w:rFonts w:ascii="Arial" w:hAnsi="Arial" w:cs="Arial"/>
                <w:szCs w:val="22"/>
              </w:rPr>
            </w:pPr>
            <w:r w:rsidRPr="00873BD3">
              <w:rPr>
                <w:rFonts w:ascii="Arial" w:hAnsi="Arial" w:cs="Arial"/>
                <w:szCs w:val="22"/>
              </w:rPr>
              <w:t>Below is the EPMO business process design diagram depicting EPMO’s engagement model with the PMOs:</w:t>
            </w:r>
          </w:p>
          <w:p w:rsidR="00873BD3" w:rsidRPr="00873BD3" w:rsidRDefault="00873BD3" w:rsidP="00873BD3">
            <w:pPr>
              <w:spacing w:line="360" w:lineRule="auto"/>
              <w:rPr>
                <w:rFonts w:ascii="Arial" w:hAnsi="Arial" w:cs="Arial"/>
                <w:szCs w:val="22"/>
              </w:rPr>
            </w:pPr>
            <w:r w:rsidRPr="00873BD3">
              <w:rPr>
                <w:rFonts w:ascii="Arial" w:hAnsi="Arial" w:cs="Arial"/>
                <w:noProof/>
                <w:szCs w:val="22"/>
              </w:rPr>
              <w:drawing>
                <wp:inline distT="0" distB="0" distL="0" distR="0" wp14:anchorId="067762D1" wp14:editId="2D16A03A">
                  <wp:extent cx="1080000" cy="439863"/>
                  <wp:effectExtent l="0" t="0" r="6350" b="0"/>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080000" cy="439863"/>
                          </a:xfrm>
                          <a:prstGeom prst="rect">
                            <a:avLst/>
                          </a:prstGeom>
                        </pic:spPr>
                      </pic:pic>
                    </a:graphicData>
                  </a:graphic>
                </wp:inline>
              </w:drawing>
            </w:r>
          </w:p>
          <w:p w:rsidR="00873BD3" w:rsidRPr="00873BD3" w:rsidRDefault="00873BD3" w:rsidP="00873BD3">
            <w:pPr>
              <w:pStyle w:val="Heading1"/>
              <w:numPr>
                <w:ilvl w:val="0"/>
                <w:numId w:val="0"/>
              </w:numPr>
              <w:tabs>
                <w:tab w:val="left" w:pos="851"/>
              </w:tabs>
              <w:spacing w:before="360"/>
              <w:ind w:left="33"/>
              <w:rPr>
                <w:rFonts w:ascii="Arial" w:hAnsi="Arial" w:cs="Arial"/>
                <w:color w:val="000000" w:themeColor="text1"/>
                <w:sz w:val="22"/>
                <w:szCs w:val="22"/>
              </w:rPr>
            </w:pPr>
            <w:bookmarkStart w:id="170" w:name="_Toc519755110"/>
            <w:r w:rsidRPr="00873BD3">
              <w:rPr>
                <w:rFonts w:ascii="Arial" w:hAnsi="Arial" w:cs="Arial"/>
                <w:color w:val="000000" w:themeColor="text1"/>
                <w:sz w:val="22"/>
                <w:szCs w:val="22"/>
              </w:rPr>
              <w:t>Organogram</w:t>
            </w:r>
            <w:bookmarkEnd w:id="170"/>
          </w:p>
          <w:p w:rsidR="00873BD3" w:rsidRPr="00873BD3" w:rsidRDefault="00873BD3" w:rsidP="00873BD3">
            <w:pPr>
              <w:rPr>
                <w:rFonts w:ascii="Arial" w:hAnsi="Arial" w:cs="Arial"/>
                <w:color w:val="000000" w:themeColor="text1"/>
                <w:szCs w:val="22"/>
              </w:rPr>
            </w:pPr>
          </w:p>
          <w:p w:rsidR="00873BD3" w:rsidRPr="00873BD3" w:rsidRDefault="00873BD3" w:rsidP="00873BD3">
            <w:pPr>
              <w:rPr>
                <w:rFonts w:ascii="Arial" w:hAnsi="Arial" w:cs="Arial"/>
                <w:color w:val="000000" w:themeColor="text1"/>
                <w:szCs w:val="22"/>
              </w:rPr>
            </w:pPr>
            <w:r w:rsidRPr="00873BD3">
              <w:rPr>
                <w:rFonts w:ascii="Arial" w:hAnsi="Arial" w:cs="Arial"/>
                <w:color w:val="000000" w:themeColor="text1"/>
                <w:szCs w:val="22"/>
              </w:rPr>
              <w:t>The below diagram depicts the Project Management Office department organogram:</w:t>
            </w:r>
          </w:p>
          <w:p w:rsidR="00873BD3" w:rsidRPr="00873BD3" w:rsidRDefault="00873BD3" w:rsidP="00873BD3">
            <w:pPr>
              <w:rPr>
                <w:rFonts w:ascii="Arial" w:hAnsi="Arial" w:cs="Arial"/>
                <w:szCs w:val="22"/>
              </w:rPr>
            </w:pPr>
          </w:p>
          <w:p w:rsidR="00873BD3" w:rsidRPr="00873BD3" w:rsidRDefault="00873BD3" w:rsidP="00873BD3">
            <w:pPr>
              <w:rPr>
                <w:rFonts w:ascii="Arial" w:hAnsi="Arial" w:cs="Arial"/>
                <w:szCs w:val="22"/>
              </w:rPr>
            </w:pPr>
            <w:r w:rsidRPr="00873BD3">
              <w:rPr>
                <w:rFonts w:ascii="Arial" w:hAnsi="Arial" w:cs="Arial"/>
                <w:noProof/>
                <w:szCs w:val="22"/>
              </w:rPr>
              <w:drawing>
                <wp:inline distT="0" distB="0" distL="0" distR="0" wp14:anchorId="580DA2AB" wp14:editId="1E264C8B">
                  <wp:extent cx="1080000" cy="388730"/>
                  <wp:effectExtent l="0" t="0" r="6350" b="0"/>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212" b="29737"/>
                          <a:stretch/>
                        </pic:blipFill>
                        <pic:spPr bwMode="auto">
                          <a:xfrm>
                            <a:off x="0" y="0"/>
                            <a:ext cx="1080000" cy="388730"/>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jc w:val="left"/>
              <w:rPr>
                <w:rFonts w:ascii="Arial" w:hAnsi="Arial" w:cs="Arial"/>
                <w:color w:val="0563C1"/>
                <w:szCs w:val="22"/>
                <w:u w:val="single"/>
                <w:lang w:val="en-ZA" w:eastAsia="en-ZA"/>
              </w:rPr>
            </w:pPr>
            <w:hyperlink r:id="rId141"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787953" w:rsidRPr="00873BD3" w:rsidTr="00787953">
        <w:trPr>
          <w:trHeight w:val="315"/>
        </w:trPr>
        <w:tc>
          <w:tcPr>
            <w:tcW w:w="3114"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787953" w:rsidRPr="00873BD3" w:rsidTr="008505B4">
        <w:trPr>
          <w:trHeight w:val="315"/>
        </w:trPr>
        <w:tc>
          <w:tcPr>
            <w:tcW w:w="3114"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873BD3" w:rsidRPr="00873BD3" w:rsidRDefault="00873BD3" w:rsidP="00873BD3">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F2F2F2" w:themeFill="background1" w:themeFillShade="F2"/>
            <w:vAlign w:val="bottom"/>
          </w:tcPr>
          <w:p w:rsidR="00873BD3" w:rsidRPr="00873BD3" w:rsidRDefault="00873BD3" w:rsidP="00873BD3">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F2F2F2" w:themeFill="background1" w:themeFillShade="F2"/>
            <w:noWrap/>
            <w:vAlign w:val="center"/>
          </w:tcPr>
          <w:p w:rsidR="00873BD3" w:rsidRPr="00873BD3" w:rsidRDefault="00873BD3" w:rsidP="00873BD3">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r w:rsidRPr="00A726BD">
              <w:rPr>
                <w:rFonts w:ascii="Arial" w:hAnsi="Arial" w:cs="Arial"/>
                <w:b/>
                <w:bCs/>
                <w:color w:val="000000"/>
                <w:szCs w:val="22"/>
                <w:lang w:val="en-ZA" w:eastAsia="en-ZA"/>
              </w:rPr>
              <w:lastRenderedPageBreak/>
              <w:t>Information Technology</w:t>
            </w:r>
          </w:p>
          <w:p w:rsidR="00D36D99" w:rsidRPr="00A726BD" w:rsidRDefault="00D36D99" w:rsidP="00A726BD">
            <w:pPr>
              <w:rPr>
                <w:rFonts w:ascii="Arial" w:hAnsi="Arial" w:cs="Arial"/>
                <w:szCs w:val="22"/>
              </w:rPr>
            </w:pPr>
            <w:r w:rsidRPr="00A726BD">
              <w:rPr>
                <w:rFonts w:ascii="Arial" w:hAnsi="Arial" w:cs="Arial"/>
                <w:b/>
                <w:szCs w:val="22"/>
              </w:rPr>
              <w:t>Divisional Overview (including Division Strategy; Mission and Vision)</w:t>
            </w:r>
          </w:p>
          <w:p w:rsidR="00D36D99" w:rsidRPr="00A726BD" w:rsidRDefault="00D36D99" w:rsidP="00A726BD">
            <w:pPr>
              <w:spacing w:line="360" w:lineRule="auto"/>
              <w:rPr>
                <w:rFonts w:ascii="Arial" w:hAnsi="Arial" w:cs="Arial"/>
                <w:szCs w:val="22"/>
                <w:lang w:val="en-US"/>
              </w:rPr>
            </w:pPr>
            <w:r w:rsidRPr="00A726BD">
              <w:rPr>
                <w:rFonts w:ascii="Arial" w:hAnsi="Arial" w:cs="Arial"/>
                <w:szCs w:val="22"/>
                <w:lang w:val="en-US"/>
              </w:rPr>
              <w:lastRenderedPageBreak/>
              <w:t>To partner with business through the delivery of innovative IT solutions and ultimately, transform Airports Company South Africa into a digital business that runs airports.</w:t>
            </w:r>
          </w:p>
          <w:p w:rsidR="00D36D99" w:rsidRPr="00A726BD" w:rsidRDefault="00D36D99" w:rsidP="00A726BD">
            <w:pPr>
              <w:spacing w:line="360" w:lineRule="auto"/>
              <w:rPr>
                <w:rFonts w:ascii="Arial" w:hAnsi="Arial" w:cs="Arial"/>
                <w:szCs w:val="22"/>
              </w:rPr>
            </w:pPr>
          </w:p>
          <w:p w:rsidR="00D36D99" w:rsidRPr="00A726BD" w:rsidRDefault="00D36D99" w:rsidP="00A726BD">
            <w:pPr>
              <w:spacing w:line="360" w:lineRule="auto"/>
              <w:rPr>
                <w:rFonts w:ascii="Arial" w:hAnsi="Arial" w:cs="Arial"/>
                <w:szCs w:val="22"/>
              </w:rPr>
            </w:pPr>
            <w:r w:rsidRPr="00A726BD">
              <w:rPr>
                <w:rFonts w:ascii="Arial" w:hAnsi="Arial" w:cs="Arial"/>
                <w:noProof/>
                <w:szCs w:val="22"/>
                <w:lang w:eastAsia="en-ZA"/>
              </w:rPr>
              <w:drawing>
                <wp:inline distT="0" distB="0" distL="0" distR="0" wp14:anchorId="506619E3" wp14:editId="77FC01B0">
                  <wp:extent cx="1080000" cy="612563"/>
                  <wp:effectExtent l="0" t="0" r="6350" b="0"/>
                  <wp:docPr id="3748" name="Picture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936" r="312" b="1803"/>
                          <a:stretch/>
                        </pic:blipFill>
                        <pic:spPr bwMode="auto">
                          <a:xfrm>
                            <a:off x="0" y="0"/>
                            <a:ext cx="1080000" cy="612563"/>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spacing w:line="360" w:lineRule="auto"/>
              <w:rPr>
                <w:rFonts w:ascii="Arial" w:hAnsi="Arial" w:cs="Arial"/>
                <w:szCs w:val="22"/>
              </w:rPr>
            </w:pP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1" w:name="_Toc531161237"/>
            <w:r w:rsidRPr="00A726BD">
              <w:rPr>
                <w:rFonts w:ascii="Arial" w:hAnsi="Arial" w:cs="Arial"/>
                <w:color w:val="000000" w:themeColor="text1"/>
                <w:sz w:val="22"/>
                <w:szCs w:val="22"/>
              </w:rPr>
              <w:t>Divisional Organogram</w:t>
            </w:r>
            <w:bookmarkEnd w:id="171"/>
          </w:p>
          <w:p w:rsidR="00D36D99" w:rsidRPr="00A726BD" w:rsidRDefault="00D36D99" w:rsidP="00A726BD">
            <w:pPr>
              <w:ind w:firstLine="720"/>
              <w:rPr>
                <w:rFonts w:ascii="Arial" w:hAnsi="Arial" w:cs="Arial"/>
                <w:color w:val="000000" w:themeColor="text1"/>
                <w:szCs w:val="22"/>
              </w:rPr>
            </w:pPr>
          </w:p>
          <w:p w:rsidR="00D36D99" w:rsidRPr="00A726BD" w:rsidRDefault="00D36D99" w:rsidP="00A726BD">
            <w:pPr>
              <w:rPr>
                <w:rFonts w:ascii="Arial" w:hAnsi="Arial" w:cs="Arial"/>
                <w:color w:val="000000" w:themeColor="text1"/>
                <w:szCs w:val="22"/>
              </w:rPr>
            </w:pPr>
            <w:r w:rsidRPr="00A726BD">
              <w:rPr>
                <w:rFonts w:ascii="Arial" w:hAnsi="Arial" w:cs="Arial"/>
                <w:color w:val="000000" w:themeColor="text1"/>
                <w:szCs w:val="22"/>
              </w:rPr>
              <w:t>Below is the IT division organogram</w:t>
            </w:r>
          </w:p>
          <w:p w:rsidR="00D36D99" w:rsidRPr="00A726BD" w:rsidRDefault="00D36D99" w:rsidP="00A726BD">
            <w:pPr>
              <w:rPr>
                <w:rFonts w:ascii="Arial" w:hAnsi="Arial" w:cs="Arial"/>
                <w:szCs w:val="22"/>
              </w:rPr>
            </w:pPr>
            <w:r w:rsidRPr="00A726BD">
              <w:rPr>
                <w:rFonts w:ascii="Arial" w:hAnsi="Arial" w:cs="Arial"/>
                <w:noProof/>
                <w:szCs w:val="22"/>
                <w:lang w:eastAsia="en-ZA"/>
              </w:rPr>
              <w:drawing>
                <wp:inline distT="0" distB="0" distL="0" distR="0" wp14:anchorId="19D9B02E" wp14:editId="4F489646">
                  <wp:extent cx="1080000" cy="240192"/>
                  <wp:effectExtent l="0" t="0" r="6350" b="7620"/>
                  <wp:docPr id="3749" name="Picture 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96" b="17751"/>
                          <a:stretch/>
                        </pic:blipFill>
                        <pic:spPr bwMode="auto">
                          <a:xfrm>
                            <a:off x="0" y="0"/>
                            <a:ext cx="1080000" cy="240192"/>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spacing w:line="360" w:lineRule="auto"/>
              <w:rPr>
                <w:rFonts w:ascii="Arial" w:hAnsi="Arial" w:cs="Arial"/>
                <w:szCs w:val="22"/>
              </w:rPr>
            </w:pPr>
          </w:p>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2" w:name="_Toc531161239"/>
            <w:r w:rsidRPr="00A726BD">
              <w:rPr>
                <w:rFonts w:ascii="Arial" w:hAnsi="Arial" w:cs="Arial"/>
                <w:color w:val="000000" w:themeColor="text1"/>
                <w:sz w:val="22"/>
                <w:szCs w:val="22"/>
              </w:rPr>
              <w:lastRenderedPageBreak/>
              <w:t>Chief Technology Officer</w:t>
            </w:r>
            <w:bookmarkEnd w:id="172"/>
          </w:p>
          <w:p w:rsidR="00D36D99" w:rsidRPr="00A726BD" w:rsidRDefault="00D36D99" w:rsidP="00A726BD">
            <w:pPr>
              <w:spacing w:line="360" w:lineRule="auto"/>
              <w:rPr>
                <w:rFonts w:ascii="Arial" w:hAnsi="Arial" w:cs="Arial"/>
                <w:color w:val="000000" w:themeColor="text1"/>
                <w:szCs w:val="22"/>
              </w:rPr>
            </w:pPr>
          </w:p>
          <w:p w:rsidR="00D36D99" w:rsidRPr="00A726BD" w:rsidRDefault="00D36D99" w:rsidP="00A726BD">
            <w:pPr>
              <w:spacing w:line="360" w:lineRule="auto"/>
              <w:rPr>
                <w:rFonts w:ascii="Arial" w:hAnsi="Arial" w:cs="Arial"/>
                <w:szCs w:val="22"/>
              </w:rPr>
            </w:pPr>
            <w:r w:rsidRPr="00A726BD">
              <w:rPr>
                <w:rFonts w:ascii="Arial" w:hAnsi="Arial" w:cs="Arial"/>
                <w:color w:val="000000" w:themeColor="text1"/>
                <w:szCs w:val="22"/>
              </w:rPr>
              <w:lastRenderedPageBreak/>
              <w:t xml:space="preserve">This section covers the business areas </w:t>
            </w:r>
            <w:r w:rsidRPr="00A726BD">
              <w:rPr>
                <w:rFonts w:ascii="Arial" w:hAnsi="Arial" w:cs="Arial"/>
                <w:szCs w:val="22"/>
              </w:rPr>
              <w:t>under the Chief Information Officer.</w:t>
            </w:r>
          </w:p>
          <w:p w:rsidR="00D36D99" w:rsidRPr="00A726BD" w:rsidRDefault="00D36D99" w:rsidP="00A726BD">
            <w:pPr>
              <w:rPr>
                <w:rFonts w:ascii="Arial" w:hAnsi="Arial" w:cs="Arial"/>
                <w:szCs w:val="22"/>
              </w:rPr>
            </w:pPr>
            <w:r w:rsidRPr="00A726BD">
              <w:rPr>
                <w:rFonts w:ascii="Arial" w:hAnsi="Arial" w:cs="Arial"/>
                <w:noProof/>
                <w:szCs w:val="22"/>
                <w:lang w:eastAsia="en-ZA"/>
              </w:rPr>
              <w:drawing>
                <wp:inline distT="0" distB="0" distL="0" distR="0" wp14:anchorId="2EB9D2CC" wp14:editId="29D8AE02">
                  <wp:extent cx="1080000" cy="278003"/>
                  <wp:effectExtent l="0" t="0" r="6350" b="8255"/>
                  <wp:docPr id="3750" name="Picture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28281"/>
                          <a:stretch/>
                        </pic:blipFill>
                        <pic:spPr bwMode="auto">
                          <a:xfrm>
                            <a:off x="0" y="0"/>
                            <a:ext cx="1080000" cy="278003"/>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3" w:name="_Toc531161240"/>
            <w:r w:rsidRPr="00A726BD">
              <w:rPr>
                <w:rFonts w:ascii="Arial" w:hAnsi="Arial" w:cs="Arial"/>
                <w:color w:val="000000" w:themeColor="text1"/>
                <w:sz w:val="22"/>
                <w:szCs w:val="22"/>
              </w:rPr>
              <w:t>Service Management and Operations</w:t>
            </w:r>
            <w:bookmarkEnd w:id="173"/>
          </w:p>
          <w:p w:rsidR="00D36D99" w:rsidRPr="00A726BD" w:rsidRDefault="00D36D99" w:rsidP="00A726BD">
            <w:pPr>
              <w:rPr>
                <w:rFonts w:ascii="Arial" w:hAnsi="Arial" w:cs="Arial"/>
                <w:szCs w:val="22"/>
              </w:rPr>
            </w:pPr>
          </w:p>
          <w:p w:rsidR="00D36D99" w:rsidRPr="00A726BD" w:rsidRDefault="00D36D99" w:rsidP="00A726BD">
            <w:pPr>
              <w:pStyle w:val="Heading1"/>
              <w:numPr>
                <w:ilvl w:val="0"/>
                <w:numId w:val="0"/>
              </w:numPr>
              <w:tabs>
                <w:tab w:val="left" w:pos="851"/>
              </w:tabs>
              <w:spacing w:before="360"/>
              <w:ind w:left="432" w:hanging="432"/>
              <w:jc w:val="both"/>
              <w:rPr>
                <w:rFonts w:ascii="Arial" w:hAnsi="Arial" w:cs="Arial"/>
                <w:color w:val="000000" w:themeColor="text1"/>
                <w:sz w:val="22"/>
                <w:szCs w:val="22"/>
              </w:rPr>
            </w:pPr>
            <w:bookmarkStart w:id="174" w:name="_Toc531161241"/>
            <w:r w:rsidRPr="00A726BD">
              <w:rPr>
                <w:rFonts w:ascii="Arial" w:hAnsi="Arial" w:cs="Arial"/>
                <w:color w:val="000000" w:themeColor="text1"/>
                <w:sz w:val="22"/>
                <w:szCs w:val="22"/>
              </w:rPr>
              <w:t>Purpose</w:t>
            </w:r>
            <w:bookmarkEnd w:id="174"/>
          </w:p>
          <w:p w:rsidR="00D36D99" w:rsidRPr="00A726BD" w:rsidRDefault="00D36D99" w:rsidP="00A726BD">
            <w:pPr>
              <w:rPr>
                <w:rFonts w:ascii="Arial" w:hAnsi="Arial" w:cs="Arial"/>
                <w:color w:val="000000" w:themeColor="text1"/>
                <w:szCs w:val="22"/>
              </w:rPr>
            </w:pPr>
          </w:p>
          <w:p w:rsidR="00D36D99" w:rsidRPr="00A726BD" w:rsidRDefault="00D36D99" w:rsidP="00A726BD">
            <w:pPr>
              <w:spacing w:line="360" w:lineRule="auto"/>
              <w:ind w:left="131"/>
              <w:rPr>
                <w:rFonts w:ascii="Arial" w:hAnsi="Arial" w:cs="Arial"/>
                <w:color w:val="000000" w:themeColor="text1"/>
                <w:szCs w:val="22"/>
              </w:rPr>
            </w:pPr>
            <w:r w:rsidRPr="00A726BD">
              <w:rPr>
                <w:rFonts w:ascii="Arial" w:hAnsi="Arial" w:cs="Arial"/>
                <w:color w:val="000000" w:themeColor="text1"/>
                <w:szCs w:val="22"/>
              </w:rPr>
              <w:t xml:space="preserve">Define and manage IT Service Catalogue. Verify service operations against stated Service and Operational Level Agreements and drive improvements where necessary. Monitor, measure, reports and review current performance of IT services and </w:t>
            </w:r>
            <w:r w:rsidRPr="00A726BD">
              <w:rPr>
                <w:rFonts w:ascii="Arial" w:hAnsi="Arial" w:cs="Arial"/>
                <w:color w:val="000000" w:themeColor="text1"/>
                <w:szCs w:val="22"/>
              </w:rPr>
              <w:lastRenderedPageBreak/>
              <w:t>components in the enterprise IT environment to ensure consistent source of information and ensure IT capacity meets business needs.</w:t>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5" w:name="_Toc531161242"/>
            <w:r w:rsidRPr="00A726BD">
              <w:rPr>
                <w:rFonts w:ascii="Arial" w:hAnsi="Arial" w:cs="Arial"/>
                <w:color w:val="000000" w:themeColor="text1"/>
                <w:sz w:val="22"/>
                <w:szCs w:val="22"/>
              </w:rPr>
              <w:t>Enterprise Applications</w:t>
            </w:r>
            <w:bookmarkEnd w:id="175"/>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6" w:name="_Toc531161243"/>
            <w:r w:rsidRPr="00A726BD">
              <w:rPr>
                <w:rFonts w:ascii="Arial" w:hAnsi="Arial" w:cs="Arial"/>
                <w:color w:val="000000" w:themeColor="text1"/>
                <w:sz w:val="22"/>
                <w:szCs w:val="22"/>
              </w:rPr>
              <w:t>Purpose</w:t>
            </w:r>
            <w:bookmarkEnd w:id="176"/>
          </w:p>
          <w:p w:rsidR="00D36D99" w:rsidRPr="00A726BD" w:rsidRDefault="00D36D99" w:rsidP="00A726BD">
            <w:pPr>
              <w:ind w:left="720"/>
              <w:rPr>
                <w:rFonts w:ascii="Arial" w:hAnsi="Arial" w:cs="Arial"/>
                <w:szCs w:val="22"/>
              </w:rPr>
            </w:pPr>
          </w:p>
          <w:p w:rsidR="00D36D99" w:rsidRPr="00A726BD" w:rsidRDefault="00D36D99" w:rsidP="00A726BD">
            <w:pPr>
              <w:spacing w:line="360" w:lineRule="auto"/>
              <w:rPr>
                <w:rFonts w:ascii="Arial" w:hAnsi="Arial" w:cs="Arial"/>
                <w:szCs w:val="22"/>
              </w:rPr>
            </w:pPr>
            <w:r w:rsidRPr="00A726BD">
              <w:rPr>
                <w:rFonts w:ascii="Arial" w:hAnsi="Arial" w:cs="Arial"/>
                <w:szCs w:val="22"/>
              </w:rPr>
              <w:t>Develop, maintain and assess application architectures and ensure application blueprint alignment to IT roadmap. Ensure data integrity and consistency across data import/ export processes.</w:t>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7" w:name="_Toc531161244"/>
            <w:r w:rsidRPr="00A726BD">
              <w:rPr>
                <w:rFonts w:ascii="Arial" w:hAnsi="Arial" w:cs="Arial"/>
                <w:color w:val="000000" w:themeColor="text1"/>
                <w:sz w:val="22"/>
                <w:szCs w:val="22"/>
              </w:rPr>
              <w:t>Airport Systems</w:t>
            </w:r>
            <w:bookmarkEnd w:id="177"/>
          </w:p>
          <w:p w:rsidR="00D36D99" w:rsidRPr="00A726BD" w:rsidRDefault="00D36D99" w:rsidP="00A726BD">
            <w:pPr>
              <w:pStyle w:val="Heading1"/>
              <w:numPr>
                <w:ilvl w:val="0"/>
                <w:numId w:val="0"/>
              </w:numPr>
              <w:tabs>
                <w:tab w:val="left" w:pos="851"/>
              </w:tabs>
              <w:spacing w:before="360"/>
              <w:jc w:val="both"/>
              <w:rPr>
                <w:rFonts w:ascii="Arial" w:hAnsi="Arial" w:cs="Arial"/>
                <w:b w:val="0"/>
                <w:bCs w:val="0"/>
                <w:color w:val="auto"/>
                <w:sz w:val="22"/>
                <w:szCs w:val="22"/>
              </w:rPr>
            </w:pPr>
            <w:bookmarkStart w:id="178" w:name="_Toc531161245"/>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r w:rsidRPr="00A726BD">
              <w:rPr>
                <w:rFonts w:ascii="Arial" w:hAnsi="Arial" w:cs="Arial"/>
                <w:color w:val="000000" w:themeColor="text1"/>
                <w:sz w:val="22"/>
                <w:szCs w:val="22"/>
              </w:rPr>
              <w:t>Purpose</w:t>
            </w:r>
            <w:bookmarkEnd w:id="178"/>
          </w:p>
          <w:p w:rsidR="00D36D99" w:rsidRPr="00A726BD" w:rsidRDefault="00D36D99" w:rsidP="00A726BD">
            <w:pPr>
              <w:ind w:left="720"/>
              <w:rPr>
                <w:rFonts w:ascii="Arial" w:hAnsi="Arial" w:cs="Arial"/>
                <w:szCs w:val="22"/>
              </w:rPr>
            </w:pPr>
          </w:p>
          <w:p w:rsidR="00D36D99" w:rsidRPr="00A726BD" w:rsidRDefault="00D36D99" w:rsidP="00A726BD">
            <w:pPr>
              <w:spacing w:line="360" w:lineRule="auto"/>
              <w:rPr>
                <w:rFonts w:ascii="Arial" w:hAnsi="Arial" w:cs="Arial"/>
                <w:szCs w:val="22"/>
              </w:rPr>
            </w:pPr>
            <w:r w:rsidRPr="00A726BD">
              <w:rPr>
                <w:rFonts w:ascii="Arial" w:hAnsi="Arial" w:cs="Arial"/>
                <w:szCs w:val="22"/>
              </w:rPr>
              <w:lastRenderedPageBreak/>
              <w:t>Develop and maintain Airport System architecture and ensure that all technology partnerships across airport systems achieve value for money across all networks. Ensure effective policies, procedures and control mechanisms are in place to maintain secure Airport Systems across geographies and create the blueprint for multi-geography systems and technology that embrace integration opportunities and align with IT strategic roadmap.</w:t>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79" w:name="_Toc531161246"/>
            <w:r w:rsidRPr="00A726BD">
              <w:rPr>
                <w:rFonts w:ascii="Arial" w:hAnsi="Arial" w:cs="Arial"/>
                <w:color w:val="000000" w:themeColor="text1"/>
                <w:sz w:val="22"/>
                <w:szCs w:val="22"/>
              </w:rPr>
              <w:t>Infrastructure</w:t>
            </w:r>
            <w:bookmarkStart w:id="180" w:name="_Toc531161247"/>
            <w:bookmarkEnd w:id="179"/>
            <w:r w:rsidRPr="00A726BD">
              <w:rPr>
                <w:rFonts w:ascii="Arial" w:hAnsi="Arial" w:cs="Arial"/>
                <w:color w:val="000000" w:themeColor="text1"/>
                <w:sz w:val="22"/>
                <w:szCs w:val="22"/>
              </w:rPr>
              <w:t xml:space="preserve"> Key Services</w:t>
            </w:r>
            <w:bookmarkEnd w:id="180"/>
          </w:p>
          <w:p w:rsidR="00D36D99" w:rsidRPr="00A726BD" w:rsidRDefault="00D36D99" w:rsidP="00A726BD">
            <w:pPr>
              <w:ind w:left="720"/>
              <w:rPr>
                <w:rFonts w:ascii="Arial" w:hAnsi="Arial" w:cs="Arial"/>
                <w:szCs w:val="22"/>
              </w:rPr>
            </w:pP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lastRenderedPageBreak/>
              <w:t>Supply of IT infrastructure Services which include:</w:t>
            </w:r>
          </w:p>
          <w:p w:rsidR="00D36D99" w:rsidRPr="00A726BD" w:rsidRDefault="00D36D99" w:rsidP="00A726BD">
            <w:pPr>
              <w:pStyle w:val="ListParagraph"/>
              <w:numPr>
                <w:ilvl w:val="0"/>
                <w:numId w:val="49"/>
              </w:numPr>
              <w:spacing w:after="0" w:line="360" w:lineRule="auto"/>
              <w:jc w:val="both"/>
              <w:rPr>
                <w:rFonts w:ascii="Arial" w:hAnsi="Arial" w:cs="Arial"/>
              </w:rPr>
            </w:pPr>
            <w:r w:rsidRPr="00A726BD">
              <w:rPr>
                <w:rFonts w:ascii="Arial" w:hAnsi="Arial" w:cs="Arial"/>
              </w:rPr>
              <w:t>LAN, WAN, WLAN, Internet Connectivity, Remote Access, IT UPS, IT Cooling, Cabling, Storage, Backups, Servers, Telephony, Microsoft Back office, Disaster Recovery, Security, End user devices, Collaboration Services;</w:t>
            </w: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t>Replacement of End of Live Infrastructure;</w:t>
            </w: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lastRenderedPageBreak/>
              <w:t>2nd and 3rd Level support for infrastructure Related services;</w:t>
            </w: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t>Working closely with the different business and IT units to understand their requirements to formulate an overall infrastructure requirements;</w:t>
            </w: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t>Infrastructure support and maintenance; and</w:t>
            </w:r>
          </w:p>
          <w:p w:rsidR="00D36D99" w:rsidRPr="00A726BD" w:rsidRDefault="00D36D99" w:rsidP="00A726BD">
            <w:pPr>
              <w:pStyle w:val="ListParagraph"/>
              <w:numPr>
                <w:ilvl w:val="0"/>
                <w:numId w:val="50"/>
              </w:numPr>
              <w:spacing w:after="0" w:line="360" w:lineRule="auto"/>
              <w:jc w:val="both"/>
              <w:rPr>
                <w:rFonts w:ascii="Arial" w:hAnsi="Arial" w:cs="Arial"/>
              </w:rPr>
            </w:pPr>
            <w:r w:rsidRPr="00A726BD">
              <w:rPr>
                <w:rFonts w:ascii="Arial" w:hAnsi="Arial" w:cs="Arial"/>
              </w:rPr>
              <w:t>Capacity/Demand Management for the installed infrastructure.</w:t>
            </w:r>
          </w:p>
          <w:p w:rsidR="00D36D99" w:rsidRPr="00A726BD" w:rsidRDefault="00D36D99" w:rsidP="00A726BD">
            <w:pPr>
              <w:spacing w:line="360" w:lineRule="auto"/>
              <w:ind w:left="131"/>
              <w:rPr>
                <w:rFonts w:ascii="Arial" w:hAnsi="Arial" w:cs="Arial"/>
                <w:b/>
                <w:color w:val="000000" w:themeColor="text1"/>
                <w:szCs w:val="22"/>
              </w:rPr>
            </w:pPr>
          </w:p>
          <w:p w:rsidR="00D36D99" w:rsidRPr="00A726BD" w:rsidRDefault="00D36D99" w:rsidP="00A726BD">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jc w:val="left"/>
              <w:rPr>
                <w:rFonts w:ascii="Arial" w:hAnsi="Arial" w:cs="Arial"/>
                <w:color w:val="0563C1"/>
                <w:szCs w:val="22"/>
                <w:u w:val="single"/>
                <w:lang w:val="en-ZA" w:eastAsia="en-ZA"/>
              </w:rPr>
            </w:pPr>
            <w:hyperlink r:id="rId145"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1" w:name="_Toc531161248"/>
            <w:bookmarkStart w:id="182" w:name="_Hlk518641724"/>
            <w:r w:rsidRPr="00A726BD">
              <w:rPr>
                <w:rFonts w:ascii="Arial" w:hAnsi="Arial" w:cs="Arial"/>
                <w:color w:val="000000" w:themeColor="text1"/>
                <w:sz w:val="22"/>
                <w:szCs w:val="22"/>
              </w:rPr>
              <w:t>Architecture and Strategy</w:t>
            </w:r>
            <w:bookmarkEnd w:id="181"/>
          </w:p>
          <w:bookmarkEnd w:id="182"/>
          <w:p w:rsidR="00D36D99" w:rsidRPr="00A726BD" w:rsidRDefault="00D36D99" w:rsidP="00A726BD">
            <w:pPr>
              <w:rPr>
                <w:rFonts w:ascii="Arial" w:hAnsi="Arial" w:cs="Arial"/>
                <w:color w:val="000000" w:themeColor="text1"/>
                <w:szCs w:val="22"/>
              </w:rPr>
            </w:pPr>
          </w:p>
          <w:p w:rsidR="00D36D99" w:rsidRPr="00A726BD" w:rsidRDefault="00D36D99" w:rsidP="00A726BD">
            <w:pPr>
              <w:spacing w:line="360" w:lineRule="auto"/>
              <w:rPr>
                <w:rFonts w:ascii="Arial" w:hAnsi="Arial" w:cs="Arial"/>
                <w:color w:val="000000" w:themeColor="text1"/>
                <w:szCs w:val="22"/>
              </w:rPr>
            </w:pPr>
            <w:r w:rsidRPr="00A726BD">
              <w:rPr>
                <w:rFonts w:ascii="Arial" w:hAnsi="Arial" w:cs="Arial"/>
                <w:color w:val="000000" w:themeColor="text1"/>
                <w:szCs w:val="22"/>
              </w:rPr>
              <w:t>The below diagram depicts the Architecture and Strategy department organogram.</w:t>
            </w:r>
          </w:p>
          <w:p w:rsidR="00D36D99" w:rsidRPr="00A726BD" w:rsidRDefault="00D36D99" w:rsidP="00A726BD">
            <w:pPr>
              <w:spacing w:line="360" w:lineRule="auto"/>
              <w:rPr>
                <w:rFonts w:ascii="Arial" w:hAnsi="Arial" w:cs="Arial"/>
                <w:color w:val="000000" w:themeColor="text1"/>
                <w:szCs w:val="22"/>
              </w:rPr>
            </w:pPr>
          </w:p>
          <w:p w:rsidR="00D36D99" w:rsidRPr="00A726BD" w:rsidRDefault="00D36D99" w:rsidP="00A726BD">
            <w:pPr>
              <w:spacing w:line="360" w:lineRule="auto"/>
              <w:rPr>
                <w:rFonts w:ascii="Arial" w:hAnsi="Arial" w:cs="Arial"/>
                <w:color w:val="000000" w:themeColor="text1"/>
                <w:szCs w:val="22"/>
              </w:rPr>
            </w:pPr>
            <w:r w:rsidRPr="00A726BD">
              <w:rPr>
                <w:rFonts w:ascii="Arial" w:hAnsi="Arial" w:cs="Arial"/>
                <w:noProof/>
                <w:color w:val="000000" w:themeColor="text1"/>
                <w:szCs w:val="22"/>
                <w:lang w:eastAsia="en-ZA"/>
              </w:rPr>
              <w:drawing>
                <wp:inline distT="0" distB="0" distL="0" distR="0" wp14:anchorId="4C2FF16B" wp14:editId="664D746E">
                  <wp:extent cx="1080000" cy="260158"/>
                  <wp:effectExtent l="0" t="0" r="6350" b="6985"/>
                  <wp:docPr id="3751" name="Picture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1560" b="4802"/>
                          <a:stretch/>
                        </pic:blipFill>
                        <pic:spPr bwMode="auto">
                          <a:xfrm>
                            <a:off x="0" y="0"/>
                            <a:ext cx="1080000" cy="260158"/>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3" w:name="_Toc531161249"/>
            <w:r w:rsidRPr="00A726BD">
              <w:rPr>
                <w:rFonts w:ascii="Arial" w:hAnsi="Arial" w:cs="Arial"/>
                <w:color w:val="000000" w:themeColor="text1"/>
                <w:sz w:val="22"/>
                <w:szCs w:val="22"/>
              </w:rPr>
              <w:t>Purpose</w:t>
            </w:r>
            <w:bookmarkEnd w:id="183"/>
          </w:p>
          <w:p w:rsidR="00D36D99" w:rsidRPr="00A726BD" w:rsidRDefault="00D36D99" w:rsidP="00A726BD">
            <w:pPr>
              <w:rPr>
                <w:rFonts w:ascii="Arial" w:hAnsi="Arial" w:cs="Arial"/>
                <w:color w:val="000000" w:themeColor="text1"/>
                <w:szCs w:val="22"/>
              </w:rPr>
            </w:pPr>
          </w:p>
          <w:p w:rsidR="00D36D99" w:rsidRPr="00A726BD" w:rsidRDefault="00D36D99" w:rsidP="00A726BD">
            <w:pPr>
              <w:spacing w:line="360" w:lineRule="auto"/>
              <w:ind w:left="131"/>
              <w:rPr>
                <w:rFonts w:ascii="Arial" w:hAnsi="Arial" w:cs="Arial"/>
                <w:color w:val="000000" w:themeColor="text1"/>
                <w:szCs w:val="22"/>
              </w:rPr>
            </w:pPr>
            <w:r w:rsidRPr="00A726BD">
              <w:rPr>
                <w:rFonts w:ascii="Arial" w:hAnsi="Arial" w:cs="Arial"/>
                <w:color w:val="000000" w:themeColor="text1"/>
                <w:szCs w:val="22"/>
              </w:rPr>
              <w:t>Responsible for leading, planning, and controlling all activities related to Arch &amp; Strategy including BRM, IT Strategy &amp; Innovation and Enterprise Architecture.</w:t>
            </w:r>
          </w:p>
          <w:p w:rsidR="00D36D99" w:rsidRPr="00A726BD" w:rsidRDefault="00D36D99" w:rsidP="00A726BD">
            <w:pPr>
              <w:rPr>
                <w:rFonts w:ascii="Arial" w:hAnsi="Arial" w:cs="Arial"/>
                <w:color w:val="000000" w:themeColor="text1"/>
                <w:szCs w:val="22"/>
              </w:rPr>
            </w:pP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4" w:name="_Toc531161250"/>
            <w:r w:rsidRPr="00A726BD">
              <w:rPr>
                <w:rFonts w:ascii="Arial" w:hAnsi="Arial" w:cs="Arial"/>
                <w:color w:val="000000" w:themeColor="text1"/>
                <w:sz w:val="22"/>
                <w:szCs w:val="22"/>
              </w:rPr>
              <w:lastRenderedPageBreak/>
              <w:t>Services Provided</w:t>
            </w:r>
            <w:bookmarkEnd w:id="184"/>
          </w:p>
          <w:p w:rsidR="00D36D99" w:rsidRPr="00A726BD" w:rsidRDefault="00D36D99" w:rsidP="00A726BD">
            <w:pPr>
              <w:rPr>
                <w:rFonts w:ascii="Arial" w:hAnsi="Arial" w:cs="Arial"/>
                <w:color w:val="000000" w:themeColor="text1"/>
                <w:szCs w:val="22"/>
              </w:rPr>
            </w:pPr>
          </w:p>
          <w:p w:rsidR="00D36D99" w:rsidRPr="00A726BD" w:rsidRDefault="00D36D99" w:rsidP="00A726BD">
            <w:pPr>
              <w:ind w:left="131"/>
              <w:rPr>
                <w:rFonts w:ascii="Arial" w:hAnsi="Arial" w:cs="Arial"/>
                <w:color w:val="000000" w:themeColor="text1"/>
                <w:szCs w:val="22"/>
              </w:rPr>
            </w:pPr>
            <w:r w:rsidRPr="00A726BD">
              <w:rPr>
                <w:rFonts w:ascii="Arial" w:hAnsi="Arial" w:cs="Arial"/>
                <w:color w:val="000000" w:themeColor="text1"/>
                <w:szCs w:val="22"/>
              </w:rPr>
              <w:t>Below is a list of the services provided by the Portfolio and Project Management department:</w:t>
            </w:r>
          </w:p>
          <w:p w:rsidR="00D36D99" w:rsidRPr="00A726BD" w:rsidRDefault="00D36D99" w:rsidP="00A726BD">
            <w:pPr>
              <w:pStyle w:val="ListParagraph"/>
              <w:numPr>
                <w:ilvl w:val="0"/>
                <w:numId w:val="51"/>
              </w:numPr>
              <w:spacing w:after="160" w:line="360" w:lineRule="auto"/>
              <w:ind w:left="131" w:firstLine="0"/>
              <w:contextualSpacing w:val="0"/>
              <w:jc w:val="both"/>
              <w:rPr>
                <w:rFonts w:ascii="Arial" w:hAnsi="Arial" w:cs="Arial"/>
                <w:color w:val="000000" w:themeColor="text1"/>
              </w:rPr>
            </w:pPr>
            <w:r w:rsidRPr="00A726BD">
              <w:rPr>
                <w:rFonts w:ascii="Arial" w:hAnsi="Arial" w:cs="Arial"/>
                <w:color w:val="000000" w:themeColor="text1"/>
              </w:rPr>
              <w:t>Partnership, visibility and Business Relationship Management</w:t>
            </w:r>
          </w:p>
          <w:p w:rsidR="00D36D99" w:rsidRPr="00A726BD" w:rsidRDefault="00D36D99" w:rsidP="00A726BD">
            <w:pPr>
              <w:pStyle w:val="ListParagraph"/>
              <w:numPr>
                <w:ilvl w:val="0"/>
                <w:numId w:val="51"/>
              </w:numPr>
              <w:spacing w:after="160" w:line="360" w:lineRule="auto"/>
              <w:ind w:left="131" w:firstLine="0"/>
              <w:contextualSpacing w:val="0"/>
              <w:jc w:val="both"/>
              <w:rPr>
                <w:rFonts w:ascii="Arial" w:hAnsi="Arial" w:cs="Arial"/>
                <w:color w:val="000000" w:themeColor="text1"/>
              </w:rPr>
            </w:pPr>
            <w:r w:rsidRPr="00A726BD">
              <w:rPr>
                <w:rFonts w:ascii="Arial" w:hAnsi="Arial" w:cs="Arial"/>
                <w:color w:val="000000" w:themeColor="text1"/>
              </w:rPr>
              <w:t>Delivery of optimum and sustainable IT Architecture</w:t>
            </w:r>
          </w:p>
          <w:p w:rsidR="00D36D99" w:rsidRPr="00A726BD" w:rsidRDefault="00D36D99" w:rsidP="00A726BD">
            <w:pPr>
              <w:pStyle w:val="ListParagraph"/>
              <w:numPr>
                <w:ilvl w:val="0"/>
                <w:numId w:val="51"/>
              </w:numPr>
              <w:spacing w:after="160" w:line="360" w:lineRule="auto"/>
              <w:ind w:left="698" w:hanging="567"/>
              <w:contextualSpacing w:val="0"/>
              <w:jc w:val="both"/>
              <w:rPr>
                <w:rFonts w:ascii="Arial" w:hAnsi="Arial" w:cs="Arial"/>
                <w:color w:val="000000" w:themeColor="text1"/>
              </w:rPr>
            </w:pPr>
            <w:r w:rsidRPr="00A726BD">
              <w:rPr>
                <w:rFonts w:ascii="Arial" w:hAnsi="Arial" w:cs="Arial"/>
                <w:color w:val="000000" w:themeColor="text1"/>
              </w:rPr>
              <w:t xml:space="preserve">Keep abreast with technology development, IT strategy progress, IT strategy impact on business and clarity of expectations to </w:t>
            </w:r>
            <w:r w:rsidRPr="00A726BD">
              <w:rPr>
                <w:rFonts w:ascii="Arial" w:hAnsi="Arial" w:cs="Arial"/>
                <w:color w:val="000000" w:themeColor="text1"/>
              </w:rPr>
              <w:lastRenderedPageBreak/>
              <w:t>better support the digital transformation journey</w:t>
            </w:r>
          </w:p>
          <w:p w:rsidR="00D36D99" w:rsidRPr="00A726BD" w:rsidRDefault="00D36D99" w:rsidP="00A726BD">
            <w:pPr>
              <w:pStyle w:val="ListParagraph"/>
              <w:numPr>
                <w:ilvl w:val="0"/>
                <w:numId w:val="51"/>
              </w:numPr>
              <w:spacing w:after="160" w:line="360" w:lineRule="auto"/>
              <w:ind w:left="131" w:firstLine="0"/>
              <w:contextualSpacing w:val="0"/>
              <w:jc w:val="both"/>
              <w:rPr>
                <w:rFonts w:ascii="Arial" w:hAnsi="Arial" w:cs="Arial"/>
                <w:color w:val="000000" w:themeColor="text1"/>
              </w:rPr>
            </w:pPr>
            <w:r w:rsidRPr="00A726BD">
              <w:rPr>
                <w:rFonts w:ascii="Arial" w:hAnsi="Arial" w:cs="Arial"/>
                <w:color w:val="000000" w:themeColor="text1"/>
              </w:rPr>
              <w:t>Leadership in digitally inspired innovation</w:t>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5" w:name="_Toc531161251"/>
            <w:r w:rsidRPr="00A726BD">
              <w:rPr>
                <w:rFonts w:ascii="Arial" w:hAnsi="Arial" w:cs="Arial"/>
                <w:color w:val="000000" w:themeColor="text1"/>
                <w:sz w:val="22"/>
                <w:szCs w:val="22"/>
              </w:rPr>
              <w:t>Business Relationship Management</w:t>
            </w:r>
            <w:bookmarkEnd w:id="185"/>
          </w:p>
          <w:p w:rsidR="00D36D99" w:rsidRPr="00A726BD" w:rsidRDefault="00D36D99" w:rsidP="00A726BD">
            <w:pPr>
              <w:pStyle w:val="Heading1"/>
              <w:numPr>
                <w:ilvl w:val="0"/>
                <w:numId w:val="0"/>
              </w:numPr>
              <w:tabs>
                <w:tab w:val="left" w:pos="851"/>
              </w:tabs>
              <w:spacing w:before="360"/>
              <w:ind w:left="360"/>
              <w:jc w:val="both"/>
              <w:rPr>
                <w:rFonts w:ascii="Arial" w:hAnsi="Arial" w:cs="Arial"/>
                <w:color w:val="000000" w:themeColor="text1"/>
                <w:sz w:val="22"/>
                <w:szCs w:val="22"/>
              </w:rPr>
            </w:pPr>
            <w:bookmarkStart w:id="186" w:name="_Toc531161252"/>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r w:rsidRPr="00A726BD">
              <w:rPr>
                <w:rFonts w:ascii="Arial" w:hAnsi="Arial" w:cs="Arial"/>
                <w:color w:val="000000" w:themeColor="text1"/>
                <w:sz w:val="22"/>
                <w:szCs w:val="22"/>
              </w:rPr>
              <w:t>Purpose</w:t>
            </w:r>
            <w:bookmarkEnd w:id="186"/>
          </w:p>
          <w:p w:rsidR="00D36D99" w:rsidRPr="00A726BD" w:rsidRDefault="00D36D99" w:rsidP="00A726BD">
            <w:pPr>
              <w:rPr>
                <w:rFonts w:ascii="Arial" w:hAnsi="Arial" w:cs="Arial"/>
                <w:color w:val="000000" w:themeColor="text1"/>
                <w:szCs w:val="22"/>
              </w:rPr>
            </w:pPr>
          </w:p>
          <w:p w:rsidR="00D36D99" w:rsidRPr="00A726BD" w:rsidRDefault="00D36D99" w:rsidP="00A726BD">
            <w:pPr>
              <w:spacing w:line="360" w:lineRule="auto"/>
              <w:ind w:left="131"/>
              <w:rPr>
                <w:rFonts w:ascii="Arial" w:hAnsi="Arial" w:cs="Arial"/>
                <w:color w:val="000000" w:themeColor="text1"/>
                <w:szCs w:val="22"/>
              </w:rPr>
            </w:pPr>
            <w:r w:rsidRPr="00A726BD">
              <w:rPr>
                <w:rFonts w:ascii="Arial" w:hAnsi="Arial" w:cs="Arial"/>
                <w:color w:val="000000" w:themeColor="text1"/>
                <w:szCs w:val="22"/>
              </w:rPr>
              <w:t>Key and strategic in ensuring alignment, partnership and cohesion as IT takes a lead in transforming ACSA into a world leading digital airports company.</w:t>
            </w:r>
          </w:p>
          <w:p w:rsidR="00D36D99" w:rsidRPr="00A726BD" w:rsidRDefault="00D36D99" w:rsidP="00A726BD">
            <w:pPr>
              <w:spacing w:line="360" w:lineRule="auto"/>
              <w:ind w:left="131"/>
              <w:rPr>
                <w:rFonts w:ascii="Arial" w:hAnsi="Arial" w:cs="Arial"/>
                <w:color w:val="000000" w:themeColor="text1"/>
                <w:szCs w:val="22"/>
              </w:rPr>
            </w:pPr>
            <w:r w:rsidRPr="00A726BD">
              <w:rPr>
                <w:rFonts w:ascii="Arial" w:hAnsi="Arial" w:cs="Arial"/>
                <w:color w:val="000000" w:themeColor="text1"/>
                <w:szCs w:val="22"/>
              </w:rPr>
              <w:t xml:space="preserve">Thee diagram below depicts the Business Relationship </w:t>
            </w:r>
            <w:r w:rsidRPr="00A726BD">
              <w:rPr>
                <w:rFonts w:ascii="Arial" w:hAnsi="Arial" w:cs="Arial"/>
                <w:color w:val="000000" w:themeColor="text1"/>
                <w:szCs w:val="22"/>
              </w:rPr>
              <w:lastRenderedPageBreak/>
              <w:t>Management (BRM) framework:</w:t>
            </w:r>
          </w:p>
          <w:p w:rsidR="00D36D99" w:rsidRPr="00A726BD" w:rsidRDefault="00D36D99" w:rsidP="00A726BD">
            <w:pPr>
              <w:spacing w:line="360" w:lineRule="auto"/>
              <w:rPr>
                <w:rFonts w:ascii="Arial" w:hAnsi="Arial" w:cs="Arial"/>
                <w:color w:val="000000" w:themeColor="text1"/>
                <w:szCs w:val="22"/>
              </w:rPr>
            </w:pPr>
            <w:r w:rsidRPr="00A726BD">
              <w:rPr>
                <w:rFonts w:ascii="Arial" w:hAnsi="Arial" w:cs="Arial"/>
                <w:noProof/>
                <w:color w:val="000000" w:themeColor="text1"/>
                <w:szCs w:val="22"/>
              </w:rPr>
              <w:drawing>
                <wp:inline distT="0" distB="0" distL="0" distR="0" wp14:anchorId="0AAE225E" wp14:editId="55692FE9">
                  <wp:extent cx="1080000" cy="695412"/>
                  <wp:effectExtent l="0" t="0" r="6350" b="0"/>
                  <wp:docPr id="3752" name="Picture 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092" r="234"/>
                          <a:stretch/>
                        </pic:blipFill>
                        <pic:spPr bwMode="auto">
                          <a:xfrm>
                            <a:off x="0" y="0"/>
                            <a:ext cx="1080000" cy="695412"/>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contextualSpacing w:val="0"/>
              <w:rPr>
                <w:rFonts w:ascii="Arial" w:hAnsi="Arial" w:cs="Arial"/>
                <w:b/>
                <w:bCs/>
                <w:color w:val="000000"/>
                <w:szCs w:val="22"/>
                <w:lang w:val="en-ZA" w:eastAsia="en-ZA"/>
              </w:rPr>
            </w:pPr>
          </w:p>
          <w:p w:rsidR="00D36D99" w:rsidRPr="00A726BD" w:rsidRDefault="00D36D99" w:rsidP="00A726BD">
            <w:pPr>
              <w:rPr>
                <w:rFonts w:ascii="Arial" w:hAnsi="Arial" w:cs="Arial"/>
                <w:color w:val="000000" w:themeColor="text1"/>
                <w:szCs w:val="22"/>
              </w:rPr>
            </w:pPr>
            <w:r w:rsidRPr="00A726BD">
              <w:rPr>
                <w:rFonts w:ascii="Arial" w:hAnsi="Arial" w:cs="Arial"/>
                <w:color w:val="000000" w:themeColor="text1"/>
                <w:szCs w:val="22"/>
              </w:rPr>
              <w:t>The diagram below depicts the value brought by Business Relationship Management across the IT Operating Model:</w:t>
            </w:r>
          </w:p>
          <w:p w:rsidR="00D36D99" w:rsidRPr="00A726BD" w:rsidRDefault="00D36D99" w:rsidP="00A726BD">
            <w:pPr>
              <w:rPr>
                <w:rFonts w:ascii="Arial" w:hAnsi="Arial" w:cs="Arial"/>
                <w:color w:val="000000" w:themeColor="text1"/>
                <w:szCs w:val="22"/>
              </w:rPr>
            </w:pPr>
            <w:r w:rsidRPr="00A726BD">
              <w:rPr>
                <w:rFonts w:ascii="Arial" w:hAnsi="Arial" w:cs="Arial"/>
                <w:noProof/>
                <w:color w:val="000000" w:themeColor="text1"/>
                <w:szCs w:val="22"/>
              </w:rPr>
              <w:drawing>
                <wp:inline distT="0" distB="0" distL="0" distR="0" wp14:anchorId="5578CC78" wp14:editId="1648F183">
                  <wp:extent cx="1080000" cy="630289"/>
                  <wp:effectExtent l="0" t="0" r="6350" b="0"/>
                  <wp:docPr id="3753" name="Picture 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1737" b="2454"/>
                          <a:stretch/>
                        </pic:blipFill>
                        <pic:spPr bwMode="auto">
                          <a:xfrm>
                            <a:off x="0" y="0"/>
                            <a:ext cx="1080000" cy="630289"/>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rPr>
                <w:rFonts w:ascii="Arial" w:hAnsi="Arial" w:cs="Arial"/>
                <w:color w:val="000000" w:themeColor="text1"/>
                <w:szCs w:val="22"/>
              </w:rPr>
            </w:pP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7" w:name="_Toc531161253"/>
            <w:r w:rsidRPr="00A726BD">
              <w:rPr>
                <w:rFonts w:ascii="Arial" w:hAnsi="Arial" w:cs="Arial"/>
                <w:color w:val="000000" w:themeColor="text1"/>
                <w:sz w:val="22"/>
                <w:szCs w:val="22"/>
              </w:rPr>
              <w:t>Architecture (Business Process; Applications and Infrastructure Architecture)</w:t>
            </w:r>
            <w:bookmarkEnd w:id="187"/>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8" w:name="_Toc531161254"/>
            <w:r w:rsidRPr="00A726BD">
              <w:rPr>
                <w:rFonts w:ascii="Arial" w:hAnsi="Arial" w:cs="Arial"/>
                <w:color w:val="000000" w:themeColor="text1"/>
                <w:sz w:val="22"/>
                <w:szCs w:val="22"/>
              </w:rPr>
              <w:t>Purpose</w:t>
            </w:r>
            <w:bookmarkEnd w:id="188"/>
          </w:p>
          <w:p w:rsidR="00D36D99" w:rsidRPr="00A726BD" w:rsidRDefault="00D36D99" w:rsidP="00A726BD">
            <w:pPr>
              <w:rPr>
                <w:rFonts w:ascii="Arial" w:hAnsi="Arial" w:cs="Arial"/>
                <w:color w:val="000000" w:themeColor="text1"/>
                <w:szCs w:val="22"/>
              </w:rPr>
            </w:pPr>
          </w:p>
          <w:p w:rsidR="00D36D99" w:rsidRPr="00A726BD" w:rsidRDefault="00D36D99" w:rsidP="00A726BD">
            <w:pPr>
              <w:spacing w:line="360" w:lineRule="auto"/>
              <w:rPr>
                <w:rFonts w:ascii="Arial" w:hAnsi="Arial" w:cs="Arial"/>
                <w:bCs/>
                <w:szCs w:val="22"/>
              </w:rPr>
            </w:pPr>
            <w:r w:rsidRPr="00A726BD">
              <w:rPr>
                <w:rFonts w:ascii="Arial" w:hAnsi="Arial" w:cs="Arial"/>
                <w:bCs/>
                <w:color w:val="000000" w:themeColor="text1"/>
                <w:szCs w:val="22"/>
              </w:rPr>
              <w:t xml:space="preserve">Optimal and integrated enterprise architecture that will support business operations, innovation and growth through a </w:t>
            </w:r>
            <w:r w:rsidRPr="00A726BD">
              <w:rPr>
                <w:rFonts w:ascii="Arial" w:hAnsi="Arial" w:cs="Arial"/>
                <w:bCs/>
                <w:color w:val="000000" w:themeColor="text1"/>
                <w:szCs w:val="22"/>
              </w:rPr>
              <w:lastRenderedPageBreak/>
              <w:t>standardised digital platform</w:t>
            </w:r>
            <w:r w:rsidRPr="00A726BD">
              <w:rPr>
                <w:rFonts w:ascii="Arial" w:hAnsi="Arial" w:cs="Arial"/>
                <w:bCs/>
                <w:szCs w:val="22"/>
              </w:rPr>
              <w:t>.</w:t>
            </w:r>
          </w:p>
          <w:p w:rsidR="00D36D99" w:rsidRPr="00A726BD" w:rsidRDefault="00D36D99" w:rsidP="00A726BD">
            <w:pPr>
              <w:spacing w:line="360" w:lineRule="auto"/>
              <w:rPr>
                <w:rFonts w:ascii="Arial" w:hAnsi="Arial" w:cs="Arial"/>
                <w:bCs/>
                <w:szCs w:val="22"/>
              </w:rPr>
            </w:pP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89" w:name="_Toc531161255"/>
            <w:r w:rsidRPr="00A726BD">
              <w:rPr>
                <w:rFonts w:ascii="Arial" w:hAnsi="Arial" w:cs="Arial"/>
                <w:color w:val="000000" w:themeColor="text1"/>
                <w:sz w:val="22"/>
                <w:szCs w:val="22"/>
              </w:rPr>
              <w:t>IT Strategy and Innovation</w:t>
            </w:r>
            <w:bookmarkEnd w:id="189"/>
          </w:p>
          <w:p w:rsidR="00D36D99" w:rsidRPr="00A726BD" w:rsidRDefault="00D36D99" w:rsidP="00A726BD">
            <w:pPr>
              <w:rPr>
                <w:rFonts w:ascii="Arial" w:hAnsi="Arial" w:cs="Arial"/>
                <w:color w:val="000000" w:themeColor="text1"/>
                <w:szCs w:val="22"/>
              </w:rPr>
            </w:pP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90" w:name="_Toc531161256"/>
            <w:r w:rsidRPr="00A726BD">
              <w:rPr>
                <w:rFonts w:ascii="Arial" w:hAnsi="Arial" w:cs="Arial"/>
                <w:color w:val="000000" w:themeColor="text1"/>
                <w:sz w:val="22"/>
                <w:szCs w:val="22"/>
              </w:rPr>
              <w:t>Strategy Purpose</w:t>
            </w:r>
            <w:bookmarkEnd w:id="190"/>
          </w:p>
          <w:p w:rsidR="00D36D99" w:rsidRPr="00A726BD" w:rsidRDefault="00D36D99" w:rsidP="00A726BD">
            <w:pPr>
              <w:rPr>
                <w:rFonts w:ascii="Arial" w:hAnsi="Arial" w:cs="Arial"/>
                <w:szCs w:val="22"/>
              </w:rPr>
            </w:pPr>
          </w:p>
          <w:p w:rsidR="00D36D99" w:rsidRPr="00A726BD" w:rsidRDefault="00D36D99" w:rsidP="00A726BD">
            <w:pPr>
              <w:spacing w:line="360" w:lineRule="auto"/>
              <w:ind w:left="131"/>
              <w:rPr>
                <w:rFonts w:ascii="Arial" w:hAnsi="Arial" w:cs="Arial"/>
                <w:szCs w:val="22"/>
              </w:rPr>
            </w:pPr>
            <w:r w:rsidRPr="00A726BD">
              <w:rPr>
                <w:rFonts w:ascii="Arial" w:hAnsi="Arial" w:cs="Arial"/>
                <w:szCs w:val="22"/>
              </w:rPr>
              <w:t xml:space="preserve">Support the process of transitioning the organisation into a world leading digital airport business through implementation of IT transformational Strategy. The transformation is driven through four digital dimensions, i.e. Passenger Experience, Social and Mobile, </w:t>
            </w:r>
            <w:r w:rsidRPr="00A726BD">
              <w:rPr>
                <w:rFonts w:ascii="Arial" w:hAnsi="Arial" w:cs="Arial"/>
                <w:szCs w:val="22"/>
              </w:rPr>
              <w:lastRenderedPageBreak/>
              <w:t>Intelligent Business and Digital Infrastructure.</w:t>
            </w:r>
          </w:p>
          <w:p w:rsidR="00D36D99" w:rsidRPr="00A726BD" w:rsidRDefault="00D36D99" w:rsidP="00A726BD">
            <w:pPr>
              <w:spacing w:line="360" w:lineRule="auto"/>
              <w:ind w:left="131"/>
              <w:rPr>
                <w:rFonts w:ascii="Arial" w:hAnsi="Arial" w:cs="Arial"/>
                <w:szCs w:val="22"/>
              </w:rPr>
            </w:pPr>
            <w:r w:rsidRPr="00A726BD">
              <w:rPr>
                <w:rFonts w:ascii="Arial" w:hAnsi="Arial" w:cs="Arial"/>
                <w:szCs w:val="22"/>
              </w:rPr>
              <w:t>To cultivate a culture of innovation and lead the way in innovative thinking and creative problem solving.</w:t>
            </w:r>
          </w:p>
          <w:p w:rsidR="00D36D99" w:rsidRPr="00A726BD" w:rsidRDefault="00D36D99" w:rsidP="00A726BD">
            <w:pPr>
              <w:spacing w:line="360" w:lineRule="auto"/>
              <w:ind w:left="131"/>
              <w:rPr>
                <w:rFonts w:ascii="Arial" w:hAnsi="Arial" w:cs="Arial"/>
                <w:szCs w:val="22"/>
              </w:rPr>
            </w:pPr>
            <w:r w:rsidRPr="00A726BD">
              <w:rPr>
                <w:rFonts w:ascii="Arial" w:hAnsi="Arial" w:cs="Arial"/>
                <w:szCs w:val="22"/>
              </w:rPr>
              <w:t>Transitioning to a world leading digital airport business requires a strategic focus on transformation across key digital dimensions as depicted in the below diagram:</w:t>
            </w:r>
          </w:p>
          <w:p w:rsidR="00D36D99" w:rsidRPr="00A726BD" w:rsidRDefault="00D36D99" w:rsidP="00A726BD">
            <w:pPr>
              <w:rPr>
                <w:rFonts w:ascii="Arial" w:hAnsi="Arial" w:cs="Arial"/>
                <w:szCs w:val="22"/>
              </w:rPr>
            </w:pPr>
            <w:r w:rsidRPr="00A726BD">
              <w:rPr>
                <w:rFonts w:ascii="Arial" w:hAnsi="Arial" w:cs="Arial"/>
                <w:noProof/>
                <w:szCs w:val="22"/>
              </w:rPr>
              <w:drawing>
                <wp:inline distT="0" distB="0" distL="0" distR="0" wp14:anchorId="7B069263" wp14:editId="462AE3EA">
                  <wp:extent cx="1080000" cy="627867"/>
                  <wp:effectExtent l="0" t="0" r="6350" b="1270"/>
                  <wp:docPr id="3754" name="Picture 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248" b="2954"/>
                          <a:stretch/>
                        </pic:blipFill>
                        <pic:spPr bwMode="auto">
                          <a:xfrm>
                            <a:off x="0" y="0"/>
                            <a:ext cx="1080000" cy="627867"/>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spacing w:line="360" w:lineRule="auto"/>
              <w:rPr>
                <w:rFonts w:ascii="Arial" w:hAnsi="Arial" w:cs="Arial"/>
                <w:bCs/>
                <w:szCs w:val="22"/>
              </w:rPr>
            </w:pPr>
          </w:p>
          <w:p w:rsidR="00D36D99" w:rsidRPr="00A726BD" w:rsidRDefault="00D36D99" w:rsidP="00A726BD">
            <w:pPr>
              <w:rPr>
                <w:rFonts w:ascii="Arial" w:hAnsi="Arial" w:cs="Arial"/>
                <w:szCs w:val="22"/>
              </w:rPr>
            </w:pPr>
            <w:r w:rsidRPr="00A726BD">
              <w:rPr>
                <w:rFonts w:ascii="Arial" w:hAnsi="Arial" w:cs="Arial"/>
                <w:b/>
                <w:bCs/>
                <w:szCs w:val="22"/>
              </w:rPr>
              <w:t>Digital Dimensions explained</w:t>
            </w:r>
          </w:p>
          <w:p w:rsidR="00D36D99" w:rsidRPr="00A726BD" w:rsidRDefault="00D36D99" w:rsidP="00A726BD">
            <w:pPr>
              <w:rPr>
                <w:rFonts w:ascii="Arial" w:hAnsi="Arial" w:cs="Arial"/>
                <w:szCs w:val="22"/>
              </w:rPr>
            </w:pPr>
          </w:p>
          <w:p w:rsidR="00D36D99" w:rsidRPr="00A726BD" w:rsidRDefault="00D36D99" w:rsidP="00A726BD">
            <w:pPr>
              <w:rPr>
                <w:rFonts w:ascii="Arial" w:hAnsi="Arial" w:cs="Arial"/>
                <w:szCs w:val="22"/>
              </w:rPr>
            </w:pPr>
            <w:r w:rsidRPr="00A726BD">
              <w:rPr>
                <w:rFonts w:ascii="Arial" w:hAnsi="Arial" w:cs="Arial"/>
                <w:b/>
                <w:bCs/>
                <w:szCs w:val="22"/>
              </w:rPr>
              <w:t>Passenger Experience</w:t>
            </w:r>
          </w:p>
          <w:p w:rsidR="00D36D99" w:rsidRPr="00A726BD" w:rsidRDefault="00D36D99" w:rsidP="00A726BD">
            <w:pPr>
              <w:numPr>
                <w:ilvl w:val="0"/>
                <w:numId w:val="52"/>
              </w:numPr>
              <w:spacing w:after="160" w:line="259" w:lineRule="auto"/>
              <w:ind w:left="360"/>
              <w:contextualSpacing w:val="0"/>
              <w:rPr>
                <w:rFonts w:ascii="Arial" w:hAnsi="Arial" w:cs="Arial"/>
                <w:szCs w:val="22"/>
              </w:rPr>
            </w:pPr>
            <w:r w:rsidRPr="00A726BD">
              <w:rPr>
                <w:rFonts w:ascii="Arial" w:hAnsi="Arial" w:cs="Arial"/>
                <w:szCs w:val="22"/>
              </w:rPr>
              <w:lastRenderedPageBreak/>
              <w:t>Choice across a range of digital self-service options</w:t>
            </w:r>
          </w:p>
          <w:p w:rsidR="00D36D99" w:rsidRPr="00A726BD" w:rsidRDefault="00D36D99" w:rsidP="00A726BD">
            <w:pPr>
              <w:numPr>
                <w:ilvl w:val="0"/>
                <w:numId w:val="52"/>
              </w:numPr>
              <w:spacing w:after="160" w:line="259" w:lineRule="auto"/>
              <w:ind w:left="360"/>
              <w:contextualSpacing w:val="0"/>
              <w:rPr>
                <w:rFonts w:ascii="Arial" w:hAnsi="Arial" w:cs="Arial"/>
                <w:szCs w:val="22"/>
              </w:rPr>
            </w:pPr>
            <w:r w:rsidRPr="00A726BD">
              <w:rPr>
                <w:rFonts w:ascii="Arial" w:hAnsi="Arial" w:cs="Arial"/>
                <w:szCs w:val="22"/>
              </w:rPr>
              <w:t>Quick and efficient movement through various digitally enabled airport checkpoints</w:t>
            </w:r>
          </w:p>
          <w:p w:rsidR="00D36D99" w:rsidRPr="00A726BD" w:rsidRDefault="00D36D99" w:rsidP="00A726BD">
            <w:pPr>
              <w:numPr>
                <w:ilvl w:val="0"/>
                <w:numId w:val="52"/>
              </w:numPr>
              <w:spacing w:after="160" w:line="259" w:lineRule="auto"/>
              <w:ind w:left="360"/>
              <w:contextualSpacing w:val="0"/>
              <w:rPr>
                <w:rFonts w:ascii="Arial" w:hAnsi="Arial" w:cs="Arial"/>
                <w:szCs w:val="22"/>
              </w:rPr>
            </w:pPr>
            <w:r w:rsidRPr="00A726BD">
              <w:rPr>
                <w:rFonts w:ascii="Arial" w:hAnsi="Arial" w:cs="Arial"/>
                <w:szCs w:val="22"/>
              </w:rPr>
              <w:t>Seamless, user-friendly digitally enhanced safety and security arrangements</w:t>
            </w:r>
          </w:p>
          <w:p w:rsidR="00D36D99" w:rsidRPr="00A726BD" w:rsidRDefault="00D36D99" w:rsidP="00A726BD">
            <w:pPr>
              <w:rPr>
                <w:rFonts w:ascii="Arial" w:hAnsi="Arial" w:cs="Arial"/>
                <w:szCs w:val="22"/>
              </w:rPr>
            </w:pPr>
            <w:r w:rsidRPr="00A726BD">
              <w:rPr>
                <w:rFonts w:ascii="Arial" w:hAnsi="Arial" w:cs="Arial"/>
                <w:b/>
                <w:bCs/>
                <w:szCs w:val="22"/>
              </w:rPr>
              <w:t xml:space="preserve">Social and Mobile </w:t>
            </w:r>
          </w:p>
          <w:p w:rsidR="00D36D99" w:rsidRPr="00A726BD" w:rsidRDefault="00D36D99" w:rsidP="00A726BD">
            <w:pPr>
              <w:numPr>
                <w:ilvl w:val="0"/>
                <w:numId w:val="53"/>
              </w:numPr>
              <w:spacing w:after="160" w:line="259" w:lineRule="auto"/>
              <w:contextualSpacing w:val="0"/>
              <w:rPr>
                <w:rFonts w:ascii="Arial" w:hAnsi="Arial" w:cs="Arial"/>
                <w:szCs w:val="22"/>
              </w:rPr>
            </w:pPr>
            <w:r w:rsidRPr="00A726BD">
              <w:rPr>
                <w:rFonts w:ascii="Arial" w:hAnsi="Arial" w:cs="Arial"/>
                <w:szCs w:val="22"/>
              </w:rPr>
              <w:t>Social and mobile platforms augment the airport experience</w:t>
            </w:r>
          </w:p>
          <w:p w:rsidR="00D36D99" w:rsidRPr="00A726BD" w:rsidRDefault="00D36D99" w:rsidP="00A726BD">
            <w:pPr>
              <w:numPr>
                <w:ilvl w:val="0"/>
                <w:numId w:val="53"/>
              </w:numPr>
              <w:spacing w:after="160" w:line="259" w:lineRule="auto"/>
              <w:contextualSpacing w:val="0"/>
              <w:rPr>
                <w:rFonts w:ascii="Arial" w:hAnsi="Arial" w:cs="Arial"/>
                <w:szCs w:val="22"/>
              </w:rPr>
            </w:pPr>
            <w:r w:rsidRPr="00A726BD">
              <w:rPr>
                <w:rFonts w:ascii="Arial" w:hAnsi="Arial" w:cs="Arial"/>
                <w:szCs w:val="22"/>
              </w:rPr>
              <w:t xml:space="preserve">Seamless information access and engagement of airport stakeholders via proactive, personalised digital social interactions </w:t>
            </w:r>
          </w:p>
          <w:p w:rsidR="00D36D99" w:rsidRPr="00A726BD" w:rsidRDefault="00D36D99" w:rsidP="00A726BD">
            <w:pPr>
              <w:numPr>
                <w:ilvl w:val="0"/>
                <w:numId w:val="53"/>
              </w:numPr>
              <w:spacing w:after="160" w:line="259" w:lineRule="auto"/>
              <w:contextualSpacing w:val="0"/>
              <w:rPr>
                <w:rFonts w:ascii="Arial" w:hAnsi="Arial" w:cs="Arial"/>
                <w:szCs w:val="22"/>
              </w:rPr>
            </w:pPr>
            <w:r w:rsidRPr="00A726BD">
              <w:rPr>
                <w:rFonts w:ascii="Arial" w:hAnsi="Arial" w:cs="Arial"/>
                <w:szCs w:val="22"/>
              </w:rPr>
              <w:t>Digitally-driven passenger entertainment and convenience</w:t>
            </w:r>
          </w:p>
          <w:p w:rsidR="00D36D99" w:rsidRPr="00A726BD" w:rsidRDefault="00D36D99" w:rsidP="00A726BD">
            <w:pPr>
              <w:rPr>
                <w:rFonts w:ascii="Arial" w:hAnsi="Arial" w:cs="Arial"/>
                <w:szCs w:val="22"/>
              </w:rPr>
            </w:pPr>
            <w:r w:rsidRPr="00A726BD">
              <w:rPr>
                <w:rFonts w:ascii="Arial" w:hAnsi="Arial" w:cs="Arial"/>
                <w:b/>
                <w:bCs/>
                <w:szCs w:val="22"/>
              </w:rPr>
              <w:t xml:space="preserve">Intelligent Business </w:t>
            </w:r>
          </w:p>
          <w:p w:rsidR="00D36D99" w:rsidRPr="00A726BD" w:rsidRDefault="00D36D99" w:rsidP="00A726BD">
            <w:pPr>
              <w:numPr>
                <w:ilvl w:val="0"/>
                <w:numId w:val="54"/>
              </w:numPr>
              <w:spacing w:after="160" w:line="259" w:lineRule="auto"/>
              <w:ind w:left="360"/>
              <w:contextualSpacing w:val="0"/>
              <w:rPr>
                <w:rFonts w:ascii="Arial" w:hAnsi="Arial" w:cs="Arial"/>
                <w:szCs w:val="22"/>
              </w:rPr>
            </w:pPr>
            <w:r w:rsidRPr="00A726BD">
              <w:rPr>
                <w:rFonts w:ascii="Arial" w:hAnsi="Arial" w:cs="Arial"/>
                <w:szCs w:val="22"/>
              </w:rPr>
              <w:lastRenderedPageBreak/>
              <w:t>Intelligent, integrated platforms provide airport stakeholders with the right information at the right time</w:t>
            </w:r>
          </w:p>
          <w:p w:rsidR="00D36D99" w:rsidRPr="00A726BD" w:rsidRDefault="00D36D99" w:rsidP="00A726BD">
            <w:pPr>
              <w:numPr>
                <w:ilvl w:val="0"/>
                <w:numId w:val="54"/>
              </w:numPr>
              <w:spacing w:after="160" w:line="259" w:lineRule="auto"/>
              <w:ind w:left="360"/>
              <w:contextualSpacing w:val="0"/>
              <w:rPr>
                <w:rFonts w:ascii="Arial" w:hAnsi="Arial" w:cs="Arial"/>
                <w:szCs w:val="22"/>
              </w:rPr>
            </w:pPr>
            <w:r w:rsidRPr="00A726BD">
              <w:rPr>
                <w:rFonts w:ascii="Arial" w:hAnsi="Arial" w:cs="Arial"/>
                <w:szCs w:val="22"/>
              </w:rPr>
              <w:t>A data supply chain drives business performance, safety and security via analytics, collaborative ecosystems and cognitive digital capabilities</w:t>
            </w:r>
          </w:p>
          <w:p w:rsidR="00D36D99" w:rsidRPr="00A726BD" w:rsidRDefault="00D36D99" w:rsidP="00A726BD">
            <w:pPr>
              <w:rPr>
                <w:rFonts w:ascii="Arial" w:hAnsi="Arial" w:cs="Arial"/>
                <w:szCs w:val="22"/>
              </w:rPr>
            </w:pPr>
            <w:r w:rsidRPr="00A726BD">
              <w:rPr>
                <w:rFonts w:ascii="Arial" w:hAnsi="Arial" w:cs="Arial"/>
                <w:b/>
                <w:bCs/>
                <w:szCs w:val="22"/>
              </w:rPr>
              <w:t xml:space="preserve">Digital Infrastructure </w:t>
            </w:r>
          </w:p>
          <w:p w:rsidR="00D36D99" w:rsidRPr="00A726BD" w:rsidRDefault="00D36D99" w:rsidP="00A726BD">
            <w:pPr>
              <w:numPr>
                <w:ilvl w:val="0"/>
                <w:numId w:val="55"/>
              </w:numPr>
              <w:spacing w:after="160" w:line="259" w:lineRule="auto"/>
              <w:contextualSpacing w:val="0"/>
              <w:rPr>
                <w:rFonts w:ascii="Arial" w:hAnsi="Arial" w:cs="Arial"/>
                <w:szCs w:val="22"/>
              </w:rPr>
            </w:pPr>
            <w:r w:rsidRPr="00A726BD">
              <w:rPr>
                <w:rFonts w:ascii="Arial" w:hAnsi="Arial" w:cs="Arial"/>
                <w:szCs w:val="22"/>
              </w:rPr>
              <w:t xml:space="preserve">Scalable, standardised, collaboration-based and location-aware technology architecture that bridges the digital-physical blur </w:t>
            </w:r>
          </w:p>
          <w:p w:rsidR="00D36D99" w:rsidRPr="00A726BD" w:rsidRDefault="00D36D99" w:rsidP="00A726BD">
            <w:pPr>
              <w:numPr>
                <w:ilvl w:val="0"/>
                <w:numId w:val="55"/>
              </w:numPr>
              <w:spacing w:after="160" w:line="259" w:lineRule="auto"/>
              <w:contextualSpacing w:val="0"/>
              <w:rPr>
                <w:rFonts w:ascii="Arial" w:hAnsi="Arial" w:cs="Arial"/>
                <w:szCs w:val="22"/>
              </w:rPr>
            </w:pPr>
            <w:r w:rsidRPr="00A726BD">
              <w:rPr>
                <w:rFonts w:ascii="Arial" w:hAnsi="Arial" w:cs="Arial"/>
                <w:szCs w:val="22"/>
              </w:rPr>
              <w:t>Connects airport stakeholders and devices seamlessly, securely and cost effectively</w:t>
            </w:r>
          </w:p>
          <w:p w:rsidR="00D36D99" w:rsidRPr="00A726BD" w:rsidRDefault="00D36D99" w:rsidP="00A726BD">
            <w:pPr>
              <w:numPr>
                <w:ilvl w:val="0"/>
                <w:numId w:val="55"/>
              </w:numPr>
              <w:spacing w:after="160" w:line="259" w:lineRule="auto"/>
              <w:contextualSpacing w:val="0"/>
              <w:rPr>
                <w:rFonts w:ascii="Arial" w:hAnsi="Arial" w:cs="Arial"/>
                <w:szCs w:val="22"/>
              </w:rPr>
            </w:pPr>
            <w:r w:rsidRPr="00A726BD">
              <w:rPr>
                <w:rFonts w:ascii="Arial" w:hAnsi="Arial" w:cs="Arial"/>
                <w:szCs w:val="22"/>
              </w:rPr>
              <w:lastRenderedPageBreak/>
              <w:t>Highly-resilient, intelligent digital communications networks</w:t>
            </w:r>
          </w:p>
          <w:p w:rsidR="00D36D99" w:rsidRPr="00A726BD" w:rsidRDefault="00D36D99" w:rsidP="00A726BD">
            <w:pPr>
              <w:pStyle w:val="Heading1"/>
              <w:numPr>
                <w:ilvl w:val="0"/>
                <w:numId w:val="0"/>
              </w:numPr>
              <w:tabs>
                <w:tab w:val="left" w:pos="851"/>
              </w:tabs>
              <w:spacing w:before="360"/>
              <w:jc w:val="both"/>
              <w:rPr>
                <w:rFonts w:ascii="Arial" w:hAnsi="Arial" w:cs="Arial"/>
                <w:color w:val="000000" w:themeColor="text1"/>
                <w:sz w:val="22"/>
                <w:szCs w:val="22"/>
              </w:rPr>
            </w:pPr>
            <w:r w:rsidRPr="00A726BD">
              <w:rPr>
                <w:rFonts w:ascii="Arial" w:hAnsi="Arial" w:cs="Arial"/>
                <w:color w:val="000000" w:themeColor="text1"/>
                <w:sz w:val="22"/>
                <w:szCs w:val="22"/>
              </w:rPr>
              <w:t>Innovation Vision</w:t>
            </w:r>
          </w:p>
          <w:p w:rsidR="00D36D99" w:rsidRPr="00A726BD" w:rsidRDefault="00D36D99" w:rsidP="00A726BD">
            <w:pPr>
              <w:spacing w:line="360" w:lineRule="auto"/>
              <w:rPr>
                <w:rFonts w:ascii="Arial" w:hAnsi="Arial" w:cs="Arial"/>
                <w:color w:val="000000" w:themeColor="text1"/>
                <w:szCs w:val="22"/>
              </w:rPr>
            </w:pPr>
          </w:p>
          <w:p w:rsidR="00D36D99" w:rsidRPr="00A726BD" w:rsidRDefault="00D36D99" w:rsidP="00A726BD">
            <w:pPr>
              <w:spacing w:line="360" w:lineRule="auto"/>
              <w:rPr>
                <w:rFonts w:ascii="Arial" w:hAnsi="Arial" w:cs="Arial"/>
                <w:color w:val="000000" w:themeColor="text1"/>
                <w:szCs w:val="22"/>
              </w:rPr>
            </w:pPr>
            <w:r w:rsidRPr="00A726BD">
              <w:rPr>
                <w:rFonts w:ascii="Arial" w:hAnsi="Arial" w:cs="Arial"/>
                <w:color w:val="000000" w:themeColor="text1"/>
                <w:szCs w:val="22"/>
              </w:rPr>
              <w:t>To cultivate a culture of innovation and lead the way in innovative thinking and creative problem solving.</w:t>
            </w:r>
          </w:p>
          <w:p w:rsidR="00D36D99" w:rsidRPr="00A726BD" w:rsidRDefault="00D36D99" w:rsidP="00A726BD">
            <w:pPr>
              <w:rPr>
                <w:rFonts w:ascii="Arial" w:hAnsi="Arial" w:cs="Arial"/>
                <w:szCs w:val="22"/>
              </w:rPr>
            </w:pPr>
            <w:r w:rsidRPr="00A726BD">
              <w:rPr>
                <w:rFonts w:ascii="Arial" w:hAnsi="Arial" w:cs="Arial"/>
                <w:noProof/>
                <w:szCs w:val="22"/>
              </w:rPr>
              <w:drawing>
                <wp:inline distT="0" distB="0" distL="0" distR="0" wp14:anchorId="27B05DB4" wp14:editId="34077B30">
                  <wp:extent cx="1080000" cy="726779"/>
                  <wp:effectExtent l="0" t="0" r="6350" b="0"/>
                  <wp:docPr id="3755" name="Picture 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913" t="2473" r="14706" b="1069"/>
                          <a:stretch/>
                        </pic:blipFill>
                        <pic:spPr bwMode="auto">
                          <a:xfrm>
                            <a:off x="0" y="0"/>
                            <a:ext cx="1080000" cy="726779"/>
                          </a:xfrm>
                          <a:prstGeom prst="rect">
                            <a:avLst/>
                          </a:prstGeom>
                          <a:ln>
                            <a:noFill/>
                          </a:ln>
                          <a:extLst>
                            <a:ext uri="{53640926-AAD7-44D8-BBD7-CCE9431645EC}">
                              <a14:shadowObscured xmlns:a14="http://schemas.microsoft.com/office/drawing/2010/main"/>
                            </a:ext>
                          </a:extLst>
                        </pic:spPr>
                      </pic:pic>
                    </a:graphicData>
                  </a:graphic>
                </wp:inline>
              </w:drawing>
            </w:r>
          </w:p>
          <w:p w:rsidR="00D36D99" w:rsidRPr="00A726BD" w:rsidRDefault="00D36D99" w:rsidP="00A726BD">
            <w:pPr>
              <w:spacing w:after="160" w:line="259" w:lineRule="auto"/>
              <w:contextualSpacing w:val="0"/>
              <w:rPr>
                <w:rFonts w:ascii="Arial" w:hAnsi="Arial" w:cs="Arial"/>
                <w:szCs w:val="22"/>
              </w:rPr>
            </w:pPr>
          </w:p>
          <w:p w:rsidR="00D36D99" w:rsidRPr="00A726BD" w:rsidRDefault="00D36D99" w:rsidP="00A726BD">
            <w:pPr>
              <w:contextualSpacing w:val="0"/>
              <w:rPr>
                <w:rFonts w:ascii="Arial" w:hAnsi="Arial" w:cs="Arial"/>
                <w:bCs/>
                <w:color w:val="000000"/>
                <w:szCs w:val="22"/>
                <w:lang w:eastAsia="en-ZA"/>
              </w:rPr>
            </w:pPr>
            <w:r w:rsidRPr="00A726BD">
              <w:rPr>
                <w:rFonts w:ascii="Arial" w:hAnsi="Arial" w:cs="Arial"/>
                <w:szCs w:val="22"/>
              </w:rPr>
              <w:br w:type="page"/>
            </w: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jc w:val="left"/>
              <w:rPr>
                <w:rFonts w:ascii="Arial" w:hAnsi="Arial" w:cs="Arial"/>
                <w:color w:val="0563C1"/>
                <w:szCs w:val="22"/>
                <w:u w:val="single"/>
                <w:lang w:val="en-ZA" w:eastAsia="en-ZA"/>
              </w:rPr>
            </w:pPr>
            <w:hyperlink r:id="rId151"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36D9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D36D99" w:rsidRPr="00A726BD" w:rsidRDefault="00D36D9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D36D99" w:rsidRPr="00A726BD" w:rsidRDefault="00D36D9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D36D99" w:rsidRPr="00873BD3" w:rsidRDefault="00D36D9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131769" w:rsidRPr="00A726BD" w:rsidRDefault="00131769" w:rsidP="00A726BD">
            <w:pPr>
              <w:pStyle w:val="Heading1"/>
              <w:numPr>
                <w:ilvl w:val="0"/>
                <w:numId w:val="0"/>
              </w:numPr>
              <w:tabs>
                <w:tab w:val="left" w:pos="851"/>
              </w:tabs>
              <w:spacing w:before="360"/>
              <w:ind w:left="720"/>
              <w:jc w:val="both"/>
              <w:rPr>
                <w:rFonts w:ascii="Arial" w:hAnsi="Arial" w:cs="Arial"/>
                <w:sz w:val="22"/>
                <w:szCs w:val="22"/>
              </w:rPr>
            </w:pPr>
            <w:bookmarkStart w:id="191" w:name="_Toc531161259"/>
            <w:r w:rsidRPr="00A726BD">
              <w:rPr>
                <w:rFonts w:ascii="Arial" w:hAnsi="Arial" w:cs="Arial"/>
                <w:sz w:val="22"/>
                <w:szCs w:val="22"/>
              </w:rPr>
              <w:t>Planning and Control</w:t>
            </w:r>
            <w:bookmarkEnd w:id="191"/>
          </w:p>
          <w:p w:rsidR="00131769" w:rsidRPr="00A726BD" w:rsidRDefault="00131769" w:rsidP="00A726BD">
            <w:pPr>
              <w:rPr>
                <w:rFonts w:ascii="Arial" w:hAnsi="Arial" w:cs="Arial"/>
                <w:szCs w:val="22"/>
              </w:rPr>
            </w:pPr>
          </w:p>
          <w:p w:rsidR="00131769" w:rsidRPr="00A726BD" w:rsidRDefault="00131769" w:rsidP="00A726BD">
            <w:pPr>
              <w:ind w:left="851"/>
              <w:rPr>
                <w:rFonts w:ascii="Arial" w:hAnsi="Arial" w:cs="Arial"/>
                <w:szCs w:val="22"/>
              </w:rPr>
            </w:pPr>
            <w:r w:rsidRPr="00A726BD">
              <w:rPr>
                <w:rFonts w:ascii="Arial" w:hAnsi="Arial" w:cs="Arial"/>
                <w:szCs w:val="22"/>
              </w:rPr>
              <w:t>The below diagram depicts the Planning and Control department organogram.</w:t>
            </w:r>
          </w:p>
          <w:p w:rsidR="00131769" w:rsidRPr="00A726BD" w:rsidRDefault="00131769" w:rsidP="00A726BD">
            <w:pPr>
              <w:pStyle w:val="Heading1"/>
              <w:widowControl w:val="0"/>
              <w:numPr>
                <w:ilvl w:val="0"/>
                <w:numId w:val="0"/>
              </w:numPr>
              <w:tabs>
                <w:tab w:val="left" w:pos="851"/>
              </w:tabs>
              <w:spacing w:before="360"/>
              <w:ind w:left="432" w:hanging="432"/>
              <w:jc w:val="both"/>
              <w:rPr>
                <w:rFonts w:ascii="Arial" w:hAnsi="Arial" w:cs="Arial"/>
                <w:b w:val="0"/>
                <w:bCs w:val="0"/>
                <w:color w:val="000000" w:themeColor="text1"/>
                <w:sz w:val="22"/>
                <w:szCs w:val="22"/>
              </w:rPr>
            </w:pPr>
            <w:bookmarkStart w:id="192" w:name="_Toc531161260"/>
            <w:r w:rsidRPr="00A726BD">
              <w:rPr>
                <w:rFonts w:ascii="Arial" w:hAnsi="Arial" w:cs="Arial"/>
                <w:noProof/>
                <w:sz w:val="22"/>
                <w:szCs w:val="22"/>
                <w:highlight w:val="yellow"/>
                <w:lang w:eastAsia="en-ZA"/>
              </w:rPr>
              <w:lastRenderedPageBreak/>
              <w:drawing>
                <wp:anchor distT="0" distB="0" distL="114300" distR="114300" simplePos="0" relativeHeight="251676672" behindDoc="1" locked="0" layoutInCell="1" allowOverlap="1" wp14:anchorId="1AA8A04F" wp14:editId="521ABF9B">
                  <wp:simplePos x="0" y="0"/>
                  <wp:positionH relativeFrom="column">
                    <wp:posOffset>457200</wp:posOffset>
                  </wp:positionH>
                  <wp:positionV relativeFrom="paragraph">
                    <wp:posOffset>127000</wp:posOffset>
                  </wp:positionV>
                  <wp:extent cx="1080000" cy="316364"/>
                  <wp:effectExtent l="0" t="0" r="6350" b="7620"/>
                  <wp:wrapTight wrapText="bothSides">
                    <wp:wrapPolygon edited="0">
                      <wp:start x="0" y="0"/>
                      <wp:lineTo x="0" y="20819"/>
                      <wp:lineTo x="21346" y="20819"/>
                      <wp:lineTo x="21346" y="0"/>
                      <wp:lineTo x="0" y="0"/>
                    </wp:wrapPolygon>
                  </wp:wrapTight>
                  <wp:docPr id="3756" name="Picture 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7332" b="23550"/>
                          <a:stretch/>
                        </pic:blipFill>
                        <pic:spPr bwMode="auto">
                          <a:xfrm>
                            <a:off x="0" y="0"/>
                            <a:ext cx="1080000" cy="316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92"/>
          </w:p>
          <w:p w:rsidR="00131769" w:rsidRPr="00A726BD" w:rsidRDefault="00131769" w:rsidP="00A726BD">
            <w:pPr>
              <w:rPr>
                <w:rFonts w:ascii="Arial" w:hAnsi="Arial" w:cs="Arial"/>
                <w:szCs w:val="22"/>
                <w:highlight w:val="yellow"/>
              </w:rPr>
            </w:pPr>
          </w:p>
          <w:p w:rsidR="00131769" w:rsidRPr="00A726BD" w:rsidRDefault="00131769"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193" w:name="_Toc531161261"/>
            <w:r w:rsidRPr="00A726BD">
              <w:rPr>
                <w:rFonts w:ascii="Arial" w:hAnsi="Arial" w:cs="Arial"/>
                <w:color w:val="000000" w:themeColor="text1"/>
                <w:sz w:val="22"/>
                <w:szCs w:val="22"/>
              </w:rPr>
              <w:t>Purpose</w:t>
            </w:r>
            <w:bookmarkEnd w:id="193"/>
          </w:p>
          <w:p w:rsidR="00131769" w:rsidRPr="00A726BD" w:rsidRDefault="00131769" w:rsidP="00A726BD">
            <w:pPr>
              <w:ind w:left="720"/>
              <w:rPr>
                <w:rFonts w:ascii="Arial" w:hAnsi="Arial" w:cs="Arial"/>
                <w:szCs w:val="22"/>
              </w:rPr>
            </w:pPr>
          </w:p>
          <w:p w:rsidR="00131769" w:rsidRPr="00A726BD" w:rsidRDefault="00131769" w:rsidP="00A726BD">
            <w:pPr>
              <w:rPr>
                <w:rFonts w:ascii="Arial" w:hAnsi="Arial" w:cs="Arial"/>
                <w:szCs w:val="22"/>
              </w:rPr>
            </w:pPr>
            <w:r w:rsidRPr="00A726BD">
              <w:rPr>
                <w:rFonts w:ascii="Arial" w:hAnsi="Arial" w:cs="Arial"/>
                <w:szCs w:val="22"/>
              </w:rPr>
              <w:t>IT Planning and Control is responsible for defining and maintaining the overall governance framework for IT Financial Management, IT Commercialisation, IT Sourcing/ Contracts and IT Asset &amp; Configuration Management.</w:t>
            </w:r>
          </w:p>
          <w:p w:rsidR="00131769" w:rsidRPr="00A726BD" w:rsidRDefault="00131769" w:rsidP="00A726BD">
            <w:pPr>
              <w:pStyle w:val="ListParagraph"/>
              <w:numPr>
                <w:ilvl w:val="0"/>
                <w:numId w:val="49"/>
              </w:numPr>
              <w:spacing w:after="0" w:line="320" w:lineRule="exact"/>
              <w:jc w:val="both"/>
              <w:rPr>
                <w:rFonts w:ascii="Arial" w:hAnsi="Arial" w:cs="Arial"/>
              </w:rPr>
            </w:pPr>
            <w:r w:rsidRPr="00A726BD">
              <w:rPr>
                <w:rFonts w:ascii="Arial" w:hAnsi="Arial" w:cs="Arial"/>
              </w:rPr>
              <w:t>IT Financial Management-manage and coordinate the overall IT budget with effective mechanisms to manage, control and report on IT finances.</w:t>
            </w:r>
          </w:p>
          <w:p w:rsidR="00131769" w:rsidRPr="00A726BD" w:rsidRDefault="00131769" w:rsidP="00A726BD">
            <w:pPr>
              <w:pStyle w:val="ListParagraph"/>
              <w:numPr>
                <w:ilvl w:val="0"/>
                <w:numId w:val="49"/>
              </w:numPr>
              <w:spacing w:after="0" w:line="320" w:lineRule="exact"/>
              <w:jc w:val="both"/>
              <w:rPr>
                <w:rFonts w:ascii="Arial" w:hAnsi="Arial" w:cs="Arial"/>
              </w:rPr>
            </w:pPr>
            <w:r w:rsidRPr="00A726BD">
              <w:rPr>
                <w:rFonts w:ascii="Arial" w:hAnsi="Arial" w:cs="Arial"/>
              </w:rPr>
              <w:t xml:space="preserve">IT Commercialisation-establish, </w:t>
            </w:r>
            <w:r w:rsidRPr="00A726BD">
              <w:rPr>
                <w:rFonts w:ascii="Arial" w:hAnsi="Arial" w:cs="Arial"/>
              </w:rPr>
              <w:lastRenderedPageBreak/>
              <w:t>manage and monitor mechanisms to commercialise IT services and implement plans to generate revenue from IT investments.</w:t>
            </w:r>
          </w:p>
          <w:p w:rsidR="00131769" w:rsidRPr="00A726BD" w:rsidRDefault="00131769" w:rsidP="00A726BD">
            <w:pPr>
              <w:pStyle w:val="ListParagraph"/>
              <w:numPr>
                <w:ilvl w:val="0"/>
                <w:numId w:val="49"/>
              </w:numPr>
              <w:spacing w:after="0" w:line="320" w:lineRule="exact"/>
              <w:jc w:val="both"/>
              <w:rPr>
                <w:rFonts w:ascii="Arial" w:hAnsi="Arial" w:cs="Arial"/>
              </w:rPr>
            </w:pPr>
            <w:r w:rsidRPr="00A726BD">
              <w:rPr>
                <w:rFonts w:ascii="Arial" w:hAnsi="Arial" w:cs="Arial"/>
              </w:rPr>
              <w:t>IT Sourcing (&amp; Contracts) -manage and control all activities of IT sourcing and contracting with effective mechanisms for procurement policies and governance and escalation of issues /challenges.</w:t>
            </w:r>
          </w:p>
          <w:p w:rsidR="00131769" w:rsidRPr="00A726BD" w:rsidRDefault="00131769" w:rsidP="00A726BD">
            <w:pPr>
              <w:pStyle w:val="ListParagraph"/>
              <w:numPr>
                <w:ilvl w:val="0"/>
                <w:numId w:val="49"/>
              </w:numPr>
              <w:spacing w:after="0" w:line="320" w:lineRule="exact"/>
              <w:jc w:val="both"/>
              <w:rPr>
                <w:rFonts w:ascii="Arial" w:hAnsi="Arial" w:cs="Arial"/>
              </w:rPr>
            </w:pPr>
            <w:r w:rsidRPr="00A726BD">
              <w:rPr>
                <w:rFonts w:ascii="Arial" w:hAnsi="Arial" w:cs="Arial"/>
              </w:rPr>
              <w:t xml:space="preserve">IT Asset &amp; Configuration Management -operate the </w:t>
            </w:r>
            <w:r w:rsidRPr="00A726BD">
              <w:rPr>
                <w:rFonts w:ascii="Arial" w:hAnsi="Arial" w:cs="Arial"/>
              </w:rPr>
              <w:lastRenderedPageBreak/>
              <w:t>defined IT asset lifecycle (Request-Decommission) and control processes to ensure IT Assets are correctly recorded and maintained.</w:t>
            </w:r>
          </w:p>
          <w:p w:rsidR="00131769" w:rsidRPr="00A726BD" w:rsidRDefault="00131769" w:rsidP="00A726BD">
            <w:pPr>
              <w:rPr>
                <w:rFonts w:ascii="Arial" w:hAnsi="Arial" w:cs="Arial"/>
                <w:szCs w:val="22"/>
              </w:rPr>
            </w:pPr>
            <w:r w:rsidRPr="00A726BD">
              <w:rPr>
                <w:rFonts w:ascii="Arial" w:hAnsi="Arial" w:cs="Arial"/>
                <w:szCs w:val="22"/>
              </w:rPr>
              <w:t>The below diagram depicts the Planning &amp; Control Framework:</w:t>
            </w:r>
          </w:p>
          <w:p w:rsidR="00131769" w:rsidRPr="00A726BD" w:rsidRDefault="00131769" w:rsidP="00A726BD">
            <w:pPr>
              <w:rPr>
                <w:rFonts w:ascii="Arial" w:hAnsi="Arial" w:cs="Arial"/>
                <w:szCs w:val="22"/>
              </w:rPr>
            </w:pPr>
            <w:r w:rsidRPr="00A726BD">
              <w:rPr>
                <w:rFonts w:ascii="Arial" w:hAnsi="Arial" w:cs="Arial"/>
                <w:noProof/>
                <w:szCs w:val="22"/>
              </w:rPr>
              <w:drawing>
                <wp:inline distT="0" distB="0" distL="0" distR="0" wp14:anchorId="6ED94BE8" wp14:editId="2141E2D1">
                  <wp:extent cx="1080000" cy="622615"/>
                  <wp:effectExtent l="0" t="0" r="6350" b="6350"/>
                  <wp:docPr id="3757" name="Picture 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80000" cy="622615"/>
                          </a:xfrm>
                          <a:prstGeom prst="rect">
                            <a:avLst/>
                          </a:prstGeom>
                        </pic:spPr>
                      </pic:pic>
                    </a:graphicData>
                  </a:graphic>
                </wp:inline>
              </w:drawing>
            </w:r>
          </w:p>
          <w:p w:rsidR="00131769" w:rsidRPr="00A726BD" w:rsidRDefault="00131769" w:rsidP="00A726BD">
            <w:pPr>
              <w:spacing w:line="320" w:lineRule="exact"/>
              <w:rPr>
                <w:rFonts w:ascii="Arial" w:hAnsi="Arial" w:cs="Arial"/>
                <w:szCs w:val="22"/>
              </w:rPr>
            </w:pPr>
          </w:p>
          <w:p w:rsidR="00131769" w:rsidRPr="00A726BD" w:rsidRDefault="00131769" w:rsidP="00A726BD">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jc w:val="left"/>
              <w:rPr>
                <w:rFonts w:ascii="Arial" w:hAnsi="Arial" w:cs="Arial"/>
                <w:color w:val="0563C1"/>
                <w:szCs w:val="22"/>
                <w:u w:val="single"/>
                <w:lang w:val="en-ZA" w:eastAsia="en-ZA"/>
              </w:rPr>
            </w:pPr>
            <w:hyperlink r:id="rId154"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131769" w:rsidRPr="00E9691B" w:rsidRDefault="00131769"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194" w:name="_Toc531161262"/>
            <w:r w:rsidRPr="00E9691B">
              <w:rPr>
                <w:rFonts w:ascii="Arial" w:hAnsi="Arial" w:cs="Arial"/>
                <w:color w:val="000000" w:themeColor="text1"/>
                <w:sz w:val="22"/>
                <w:szCs w:val="22"/>
              </w:rPr>
              <w:t>IT Governance and Resilience</w:t>
            </w:r>
            <w:bookmarkEnd w:id="194"/>
          </w:p>
          <w:p w:rsidR="00131769" w:rsidRPr="00E9691B" w:rsidRDefault="00131769" w:rsidP="00E9691B">
            <w:pPr>
              <w:rPr>
                <w:rFonts w:ascii="Arial" w:hAnsi="Arial" w:cs="Arial"/>
                <w:color w:val="000000" w:themeColor="text1"/>
                <w:szCs w:val="22"/>
              </w:rPr>
            </w:pPr>
          </w:p>
          <w:p w:rsidR="00131769" w:rsidRPr="00E9691B" w:rsidRDefault="00131769" w:rsidP="00E9691B">
            <w:pPr>
              <w:rPr>
                <w:rFonts w:ascii="Arial" w:hAnsi="Arial" w:cs="Arial"/>
                <w:color w:val="000000" w:themeColor="text1"/>
                <w:szCs w:val="22"/>
              </w:rPr>
            </w:pPr>
            <w:r w:rsidRPr="00E9691B">
              <w:rPr>
                <w:rFonts w:ascii="Arial" w:hAnsi="Arial" w:cs="Arial"/>
                <w:color w:val="000000" w:themeColor="text1"/>
                <w:szCs w:val="22"/>
              </w:rPr>
              <w:t>The below diagram depicts the IT Planning and Resilience department organogram.</w:t>
            </w:r>
          </w:p>
          <w:p w:rsidR="00131769" w:rsidRPr="00E9691B" w:rsidRDefault="00131769" w:rsidP="00E9691B">
            <w:pPr>
              <w:rPr>
                <w:rFonts w:ascii="Arial" w:hAnsi="Arial" w:cs="Arial"/>
                <w:color w:val="000000" w:themeColor="text1"/>
                <w:szCs w:val="22"/>
              </w:rPr>
            </w:pPr>
            <w:r w:rsidRPr="00E9691B">
              <w:rPr>
                <w:rFonts w:ascii="Arial" w:hAnsi="Arial" w:cs="Arial"/>
                <w:noProof/>
                <w:color w:val="000000" w:themeColor="text1"/>
                <w:szCs w:val="22"/>
                <w:lang w:eastAsia="en-ZA"/>
              </w:rPr>
              <w:drawing>
                <wp:inline distT="0" distB="0" distL="0" distR="0" wp14:anchorId="7227053B" wp14:editId="5E008F3C">
                  <wp:extent cx="1080000" cy="412941"/>
                  <wp:effectExtent l="0" t="0" r="6350" b="6350"/>
                  <wp:docPr id="3765" name="Picture 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4837" r="4992" b="10406"/>
                          <a:stretch/>
                        </pic:blipFill>
                        <pic:spPr bwMode="auto">
                          <a:xfrm>
                            <a:off x="0" y="0"/>
                            <a:ext cx="1080000" cy="412941"/>
                          </a:xfrm>
                          <a:prstGeom prst="rect">
                            <a:avLst/>
                          </a:prstGeom>
                          <a:ln>
                            <a:noFill/>
                          </a:ln>
                          <a:extLst>
                            <a:ext uri="{53640926-AAD7-44D8-BBD7-CCE9431645EC}">
                              <a14:shadowObscured xmlns:a14="http://schemas.microsoft.com/office/drawing/2010/main"/>
                            </a:ext>
                          </a:extLst>
                        </pic:spPr>
                      </pic:pic>
                    </a:graphicData>
                  </a:graphic>
                </wp:inline>
              </w:drawing>
            </w:r>
          </w:p>
          <w:p w:rsidR="00131769" w:rsidRPr="00E9691B" w:rsidRDefault="00131769"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195" w:name="_Toc531161263"/>
            <w:r w:rsidRPr="00E9691B">
              <w:rPr>
                <w:rFonts w:ascii="Arial" w:hAnsi="Arial" w:cs="Arial"/>
                <w:color w:val="000000" w:themeColor="text1"/>
                <w:sz w:val="22"/>
                <w:szCs w:val="22"/>
              </w:rPr>
              <w:lastRenderedPageBreak/>
              <w:t>Purpose</w:t>
            </w:r>
            <w:bookmarkEnd w:id="195"/>
          </w:p>
          <w:p w:rsidR="00131769" w:rsidRPr="00E9691B" w:rsidRDefault="00131769" w:rsidP="00E9691B">
            <w:pPr>
              <w:spacing w:line="360" w:lineRule="auto"/>
              <w:rPr>
                <w:rFonts w:ascii="Arial" w:hAnsi="Arial" w:cs="Arial"/>
                <w:color w:val="000000" w:themeColor="text1"/>
                <w:szCs w:val="22"/>
              </w:rPr>
            </w:pPr>
          </w:p>
          <w:p w:rsidR="00131769" w:rsidRPr="00E9691B" w:rsidRDefault="00131769" w:rsidP="00E9691B">
            <w:pPr>
              <w:ind w:left="131"/>
              <w:rPr>
                <w:rFonts w:ascii="Arial" w:hAnsi="Arial" w:cs="Arial"/>
                <w:color w:val="000000" w:themeColor="text1"/>
                <w:szCs w:val="22"/>
              </w:rPr>
            </w:pPr>
            <w:r w:rsidRPr="00E9691B">
              <w:rPr>
                <w:rFonts w:ascii="Arial" w:hAnsi="Arial" w:cs="Arial"/>
                <w:color w:val="000000" w:themeColor="text1"/>
                <w:szCs w:val="22"/>
              </w:rPr>
              <w:t>Information Technology (IT) advances are continuously providing new opportunities for improving, amongst others; operational efficiency, competitiveness, customer satisfaction, and sustainability. The Airports Company South Africa recognises the opportunities presented by IT advances and the importance of technology in achieving its vision “to be the most sought-after partner in the world for the provision of sustainable airport management solutions by 2025. As such, the governance of information and related technologies is key to the company’s ability to achieve this vision.</w:t>
            </w:r>
          </w:p>
          <w:p w:rsidR="00131769" w:rsidRPr="00E9691B" w:rsidRDefault="00131769" w:rsidP="00E9691B">
            <w:pPr>
              <w:ind w:left="131"/>
              <w:rPr>
                <w:rFonts w:ascii="Arial" w:hAnsi="Arial" w:cs="Arial"/>
                <w:color w:val="000000" w:themeColor="text1"/>
                <w:szCs w:val="22"/>
              </w:rPr>
            </w:pPr>
            <w:r w:rsidRPr="00E9691B">
              <w:rPr>
                <w:rFonts w:ascii="Arial" w:hAnsi="Arial" w:cs="Arial"/>
                <w:color w:val="000000" w:themeColor="text1"/>
                <w:szCs w:val="22"/>
              </w:rPr>
              <w:t xml:space="preserve">IT Governance and Resilience is a </w:t>
            </w:r>
            <w:r w:rsidRPr="00E9691B">
              <w:rPr>
                <w:rFonts w:ascii="Arial" w:hAnsi="Arial" w:cs="Arial"/>
                <w:color w:val="000000" w:themeColor="text1"/>
                <w:szCs w:val="22"/>
              </w:rPr>
              <w:lastRenderedPageBreak/>
              <w:t>department within the Information Technology (IT) division, responsible for promoting good governance within the division; assisting the division to seize opportunities whilst operating within acceptable and tolerable risk and regulatory perimeters; and promoting the resilience of services provided by the division to its stakeholders.</w:t>
            </w:r>
          </w:p>
          <w:p w:rsidR="00131769" w:rsidRPr="00E9691B" w:rsidRDefault="00A065B3" w:rsidP="00E9691B">
            <w:pPr>
              <w:contextualSpacing w:val="0"/>
              <w:rPr>
                <w:rFonts w:ascii="Arial" w:hAnsi="Arial" w:cs="Arial"/>
                <w:b/>
                <w:bCs/>
                <w:color w:val="000000"/>
                <w:szCs w:val="22"/>
                <w:lang w:eastAsia="en-ZA"/>
              </w:rPr>
            </w:pPr>
            <w:r w:rsidRPr="00E9691B">
              <w:rPr>
                <w:rFonts w:ascii="Arial" w:hAnsi="Arial" w:cs="Arial"/>
                <w:noProof/>
                <w:szCs w:val="22"/>
                <w:lang w:eastAsia="en-ZA"/>
              </w:rPr>
              <mc:AlternateContent>
                <mc:Choice Requires="wpg">
                  <w:drawing>
                    <wp:anchor distT="0" distB="0" distL="114300" distR="114300" simplePos="0" relativeHeight="251678720" behindDoc="1" locked="0" layoutInCell="1" allowOverlap="1" wp14:anchorId="671C7BCD" wp14:editId="4AC652D9">
                      <wp:simplePos x="0" y="0"/>
                      <wp:positionH relativeFrom="column">
                        <wp:posOffset>-2540</wp:posOffset>
                      </wp:positionH>
                      <wp:positionV relativeFrom="paragraph">
                        <wp:posOffset>169545</wp:posOffset>
                      </wp:positionV>
                      <wp:extent cx="720000" cy="720000"/>
                      <wp:effectExtent l="0" t="0" r="42545" b="42545"/>
                      <wp:wrapSquare wrapText="bothSides"/>
                      <wp:docPr id="3772"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20000" cy="720000"/>
                                <a:chOff x="-455510" y="265991"/>
                                <a:chExt cx="6237579" cy="2552732"/>
                              </a:xfrm>
                              <a:noFill/>
                            </wpg:grpSpPr>
                            <pic:pic xmlns:pic="http://schemas.openxmlformats.org/drawingml/2006/picture">
                              <pic:nvPicPr>
                                <pic:cNvPr id="3773" name="Picture 3773">
                                  <a:extLst/>
                                </pic:cNvPr>
                                <pic:cNvPicPr>
                                  <a:picLocks noChangeAspect="1"/>
                                </pic:cNvPicPr>
                              </pic:nvPicPr>
                              <pic:blipFill>
                                <a:blip r:embed="rId156">
                                  <a:duotone>
                                    <a:srgbClr val="F58221">
                                      <a:shade val="45000"/>
                                      <a:satMod val="135000"/>
                                    </a:srgbClr>
                                    <a:prstClr val="white"/>
                                  </a:duotone>
                                </a:blip>
                                <a:stretch>
                                  <a:fillRect/>
                                </a:stretch>
                              </pic:blipFill>
                              <pic:spPr>
                                <a:xfrm>
                                  <a:off x="-455510" y="265991"/>
                                  <a:ext cx="2143122" cy="1493526"/>
                                </a:xfrm>
                                <a:prstGeom prst="rect">
                                  <a:avLst/>
                                </a:prstGeom>
                                <a:grpFill/>
                              </pic:spPr>
                            </pic:pic>
                            <wps:wsp>
                              <wps:cNvPr id="3774" name="Cloud 3774">
                                <a:extLst/>
                              </wps:cNvPr>
                              <wps:cNvSpPr/>
                              <wps:spPr>
                                <a:xfrm>
                                  <a:off x="197847" y="840216"/>
                                  <a:ext cx="5584222" cy="1978507"/>
                                </a:xfrm>
                                <a:prstGeom prst="cloud">
                                  <a:avLst/>
                                </a:prstGeom>
                                <a:solidFill>
                                  <a:schemeClr val="bg1"/>
                                </a:solidFill>
                                <a:ln w="19050" cap="flat" cmpd="sng" algn="ctr">
                                  <a:solidFill>
                                    <a:srgbClr val="FDAF17"/>
                                  </a:solidFill>
                                  <a:prstDash val="solid"/>
                                </a:ln>
                                <a:effectLst/>
                              </wps:spPr>
                              <wps:txbx>
                                <w:txbxContent>
                                  <w:p w:rsidR="00A065B3" w:rsidRPr="005F2843" w:rsidRDefault="00A065B3" w:rsidP="00A065B3">
                                    <w:pPr>
                                      <w:pStyle w:val="NormalWeb"/>
                                      <w:spacing w:before="40" w:after="120" w:line="264" w:lineRule="auto"/>
                                      <w:rPr>
                                        <w:sz w:val="20"/>
                                        <w:szCs w:val="20"/>
                                      </w:rPr>
                                    </w:pPr>
                                    <w:r w:rsidRPr="005F2843">
                                      <w:rPr>
                                        <w:rFonts w:asciiTheme="minorHAnsi" w:hAnsi="Calibri" w:cstheme="minorBidi"/>
                                        <w:b/>
                                        <w:bCs/>
                                        <w:color w:val="FDAF17"/>
                                        <w:kern w:val="24"/>
                                        <w:sz w:val="20"/>
                                        <w:szCs w:val="20"/>
                                      </w:rPr>
                                      <w:t>IT Governance and Resilience Vision</w:t>
                                    </w:r>
                                  </w:p>
                                  <w:p w:rsidR="00A065B3" w:rsidRPr="005F2843" w:rsidRDefault="00A065B3" w:rsidP="00A065B3">
                                    <w:pPr>
                                      <w:pStyle w:val="NormalWeb"/>
                                      <w:spacing w:before="20" w:after="20" w:line="264" w:lineRule="auto"/>
                                      <w:rPr>
                                        <w:color w:val="002060"/>
                                        <w:sz w:val="18"/>
                                        <w:szCs w:val="18"/>
                                      </w:rPr>
                                    </w:pPr>
                                    <w:r w:rsidRPr="005F2843">
                                      <w:rPr>
                                        <w:rFonts w:asciiTheme="minorHAnsi" w:hAnsi="Calibri" w:cstheme="minorBidi"/>
                                        <w:color w:val="002060"/>
                                        <w:kern w:val="24"/>
                                        <w:sz w:val="18"/>
                                        <w:szCs w:val="18"/>
                                      </w:rPr>
                                      <w:t>To develop and implement a governance programme that enables digitisation by optimising the business benefit that good governance brings to the organisation as well as mitigating business risks</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C7BCD" id="Group 7" o:spid="_x0000_s1030" style="position:absolute;left:0;text-align:left;margin-left:-.2pt;margin-top:13.35pt;width:56.7pt;height:56.7pt;z-index:-251637760;mso-position-horizontal-relative:text;mso-position-vertical-relative:text;mso-width-relative:margin;mso-height-relative:margin" coordorigin="-4555,2659" coordsize="62375,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">
                      <v:shape id="Picture 3773" o:spid="_x0000_s1031" type="#_x0000_t75" style="position:absolute;left:-4555;top:2659;width:21431;height:1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">
                        <v:imagedata r:id="rId157" o:title="" recolortarget="#c65700"/>
                      </v:shape>
                      <v:shape id="Cloud 3774" o:spid="_x0000_s1032" style="position:absolute;left:1978;top:8402;width:55842;height:19785;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fdaf17" strokeweight="1.5pt">
                        <v:stroke joinstyle="miter"/>
                        <v:formulas/>
                        <v:path arrowok="t" o:connecttype="custom" o:connectlocs="606638,1198874;279211,1162373;895544,1598331;752319,1615781;2130019,1790274;2043670,1710584;3726305,1591553;3691791,1678983;4411665,1051265;4831903,1378085;5402993,703194;5215818,825752;4953929,248504;4963753,306394;3758750,180997;3854664,107169;2862043,216170;2908449,152510;1809702,237787;1977745,299524;533474,723117;504131,658128" o:connectangles="0,0,0,0,0,0,0,0,0,0,0,0,0,0,0,0,0,0,0,0,0,0" textboxrect="0,0,43200,43200"/>
                        <v:textbox inset="0,0,0,0">
                          <w:txbxContent>
                            <w:p w:rsidR="00A065B3" w:rsidRPr="005F2843" w:rsidRDefault="00A065B3" w:rsidP="00A065B3">
                              <w:pPr>
                                <w:pStyle w:val="NormalWeb"/>
                                <w:spacing w:before="40" w:after="120" w:line="264" w:lineRule="auto"/>
                                <w:rPr>
                                  <w:sz w:val="20"/>
                                  <w:szCs w:val="20"/>
                                </w:rPr>
                              </w:pPr>
                              <w:r w:rsidRPr="005F2843">
                                <w:rPr>
                                  <w:rFonts w:asciiTheme="minorHAnsi" w:hAnsi="Calibri" w:cstheme="minorBidi"/>
                                  <w:b/>
                                  <w:bCs/>
                                  <w:color w:val="FDAF17"/>
                                  <w:kern w:val="24"/>
                                  <w:sz w:val="20"/>
                                  <w:szCs w:val="20"/>
                                </w:rPr>
                                <w:t>IT Governance and Resilience Vision</w:t>
                              </w:r>
                            </w:p>
                            <w:p w:rsidR="00A065B3" w:rsidRPr="005F2843" w:rsidRDefault="00A065B3" w:rsidP="00A065B3">
                              <w:pPr>
                                <w:pStyle w:val="NormalWeb"/>
                                <w:spacing w:before="20" w:after="20" w:line="264" w:lineRule="auto"/>
                                <w:rPr>
                                  <w:color w:val="002060"/>
                                  <w:sz w:val="18"/>
                                  <w:szCs w:val="18"/>
                                </w:rPr>
                              </w:pPr>
                              <w:r w:rsidRPr="005F2843">
                                <w:rPr>
                                  <w:rFonts w:asciiTheme="minorHAnsi" w:hAnsi="Calibri" w:cstheme="minorBidi"/>
                                  <w:color w:val="002060"/>
                                  <w:kern w:val="24"/>
                                  <w:sz w:val="18"/>
                                  <w:szCs w:val="18"/>
                                </w:rPr>
                                <w:t>To develop and implement a governance programme that enables digitisation by optimising the business benefit that good governance brings to the organisation as well as mitigating business risks</w:t>
                              </w:r>
                            </w:p>
                          </w:txbxContent>
                        </v:textbox>
                      </v:shape>
                      <w10:wrap type="square"/>
                    </v:group>
                  </w:pict>
                </mc:Fallback>
              </mc:AlternateContent>
            </w: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contextualSpacing w:val="0"/>
              <w:rPr>
                <w:rFonts w:ascii="Arial" w:hAnsi="Arial" w:cs="Arial"/>
                <w:b/>
                <w:bCs/>
                <w:color w:val="000000"/>
                <w:szCs w:val="22"/>
                <w:lang w:eastAsia="en-ZA"/>
              </w:rPr>
            </w:pPr>
          </w:p>
          <w:p w:rsidR="00A065B3" w:rsidRPr="00E9691B" w:rsidRDefault="00A065B3"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196" w:name="_Toc531161264"/>
            <w:r w:rsidRPr="00E9691B">
              <w:rPr>
                <w:rFonts w:ascii="Arial" w:hAnsi="Arial" w:cs="Arial"/>
                <w:color w:val="000000" w:themeColor="text1"/>
                <w:sz w:val="22"/>
                <w:szCs w:val="22"/>
              </w:rPr>
              <w:t>Approach</w:t>
            </w:r>
            <w:bookmarkEnd w:id="196"/>
          </w:p>
          <w:p w:rsidR="00A065B3" w:rsidRPr="00E9691B" w:rsidRDefault="00A065B3" w:rsidP="00E9691B">
            <w:pPr>
              <w:spacing w:line="360" w:lineRule="auto"/>
              <w:rPr>
                <w:rFonts w:ascii="Arial" w:hAnsi="Arial" w:cs="Arial"/>
                <w:color w:val="000000" w:themeColor="text1"/>
                <w:szCs w:val="22"/>
              </w:rPr>
            </w:pPr>
          </w:p>
          <w:p w:rsidR="00A065B3" w:rsidRPr="00E9691B" w:rsidRDefault="00A065B3" w:rsidP="00E9691B">
            <w:pPr>
              <w:contextualSpacing w:val="0"/>
              <w:rPr>
                <w:rFonts w:ascii="Arial" w:hAnsi="Arial" w:cs="Arial"/>
                <w:color w:val="000000" w:themeColor="text1"/>
                <w:szCs w:val="22"/>
              </w:rPr>
            </w:pPr>
            <w:r w:rsidRPr="00E9691B">
              <w:rPr>
                <w:rFonts w:ascii="Arial" w:hAnsi="Arial" w:cs="Arial"/>
                <w:color w:val="000000" w:themeColor="text1"/>
                <w:szCs w:val="22"/>
              </w:rPr>
              <w:t xml:space="preserve">To achieve its vision and fulfil its strategic mandate, IT Governance and Resilience recognizes the need to adopt an approach that </w:t>
            </w:r>
            <w:r w:rsidRPr="00E9691B">
              <w:rPr>
                <w:rFonts w:ascii="Arial" w:hAnsi="Arial" w:cs="Arial"/>
                <w:color w:val="000000" w:themeColor="text1"/>
                <w:szCs w:val="22"/>
              </w:rPr>
              <w:lastRenderedPageBreak/>
              <w:t>promotes speed and resilience to achieve Airports Company South Africa’s digital strategy objectives</w:t>
            </w:r>
          </w:p>
          <w:p w:rsidR="00A065B3" w:rsidRPr="00E9691B" w:rsidRDefault="00A065B3"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197" w:name="_Toc518549984"/>
            <w:bookmarkStart w:id="198" w:name="_Toc531161265"/>
            <w:r w:rsidRPr="00E9691B">
              <w:rPr>
                <w:rFonts w:ascii="Arial" w:hAnsi="Arial" w:cs="Arial"/>
                <w:color w:val="000000" w:themeColor="text1"/>
                <w:sz w:val="22"/>
                <w:szCs w:val="22"/>
              </w:rPr>
              <w:t>Business Continuity and Disaster Recovery Management / IT Service Continuity</w:t>
            </w:r>
            <w:bookmarkEnd w:id="197"/>
            <w:bookmarkEnd w:id="198"/>
          </w:p>
          <w:p w:rsidR="00A065B3" w:rsidRPr="00E9691B" w:rsidRDefault="00A065B3" w:rsidP="00E9691B">
            <w:pPr>
              <w:pStyle w:val="Heading1"/>
              <w:numPr>
                <w:ilvl w:val="0"/>
                <w:numId w:val="0"/>
              </w:numPr>
              <w:tabs>
                <w:tab w:val="left" w:pos="851"/>
              </w:tabs>
              <w:spacing w:before="360"/>
              <w:ind w:left="360"/>
              <w:jc w:val="both"/>
              <w:rPr>
                <w:rFonts w:ascii="Arial" w:hAnsi="Arial" w:cs="Arial"/>
                <w:color w:val="000000" w:themeColor="text1"/>
                <w:sz w:val="22"/>
                <w:szCs w:val="22"/>
              </w:rPr>
            </w:pPr>
            <w:bookmarkStart w:id="199" w:name="_Toc518549985"/>
            <w:bookmarkStart w:id="200" w:name="_Toc531161266"/>
            <w:r w:rsidRPr="00E9691B">
              <w:rPr>
                <w:rFonts w:ascii="Arial" w:hAnsi="Arial" w:cs="Arial"/>
                <w:color w:val="000000" w:themeColor="text1"/>
                <w:sz w:val="22"/>
                <w:szCs w:val="22"/>
              </w:rPr>
              <w:t>Purpose</w:t>
            </w:r>
            <w:bookmarkEnd w:id="199"/>
            <w:bookmarkEnd w:id="200"/>
          </w:p>
          <w:p w:rsidR="00A065B3" w:rsidRPr="00E9691B" w:rsidRDefault="00A065B3" w:rsidP="00E9691B">
            <w:pPr>
              <w:rPr>
                <w:rFonts w:ascii="Arial" w:hAnsi="Arial" w:cs="Arial"/>
                <w:color w:val="000000" w:themeColor="text1"/>
                <w:szCs w:val="22"/>
              </w:rPr>
            </w:pPr>
          </w:p>
          <w:p w:rsidR="00A065B3" w:rsidRPr="00E9691B" w:rsidRDefault="00A065B3" w:rsidP="00E9691B">
            <w:pPr>
              <w:rPr>
                <w:rFonts w:ascii="Arial" w:hAnsi="Arial" w:cs="Arial"/>
                <w:color w:val="000000" w:themeColor="text1"/>
                <w:szCs w:val="22"/>
              </w:rPr>
            </w:pPr>
            <w:r w:rsidRPr="00E9691B">
              <w:rPr>
                <w:rFonts w:ascii="Arial" w:hAnsi="Arial" w:cs="Arial"/>
                <w:color w:val="000000" w:themeColor="text1"/>
                <w:szCs w:val="22"/>
              </w:rPr>
              <w:t xml:space="preserve">Organisations’ increasing dependence on IT services, and Airports Company South Africa’s digital transformation create an increased reliance on secure and reliable IT services, and consequently on robust IT service continuity (ITSC) capabilities. ITSC refers to the capability of an organisation to plan for and respond to disruptions in order to continue delivery of IT services at an acceptable, predefined level. </w:t>
            </w:r>
          </w:p>
          <w:p w:rsidR="00A065B3" w:rsidRPr="00E9691B" w:rsidRDefault="00A065B3" w:rsidP="00E9691B">
            <w:pPr>
              <w:ind w:left="131"/>
              <w:rPr>
                <w:rFonts w:ascii="Arial" w:hAnsi="Arial" w:cs="Arial"/>
                <w:color w:val="000000" w:themeColor="text1"/>
                <w:szCs w:val="22"/>
              </w:rPr>
            </w:pPr>
            <w:r w:rsidRPr="00E9691B">
              <w:rPr>
                <w:rFonts w:ascii="Arial" w:hAnsi="Arial" w:cs="Arial"/>
                <w:color w:val="000000" w:themeColor="text1"/>
                <w:szCs w:val="22"/>
              </w:rPr>
              <w:t xml:space="preserve">As the unavailability of IT services poses reputational, </w:t>
            </w:r>
            <w:r w:rsidRPr="00E9691B">
              <w:rPr>
                <w:rFonts w:ascii="Arial" w:hAnsi="Arial" w:cs="Arial"/>
                <w:color w:val="000000" w:themeColor="text1"/>
                <w:szCs w:val="22"/>
              </w:rPr>
              <w:lastRenderedPageBreak/>
              <w:t>operational, safety and financial risks to the company, the company is committed to preventing IT disruptions and facilitating effective recovery when disruptions do occur.</w:t>
            </w:r>
          </w:p>
          <w:p w:rsidR="00A065B3" w:rsidRPr="00E9691B" w:rsidRDefault="00A065B3" w:rsidP="00E9691B">
            <w:pPr>
              <w:ind w:left="131"/>
              <w:rPr>
                <w:rFonts w:ascii="Arial" w:hAnsi="Arial" w:cs="Arial"/>
                <w:color w:val="000000" w:themeColor="text1"/>
                <w:szCs w:val="22"/>
              </w:rPr>
            </w:pPr>
            <w:r w:rsidRPr="00E9691B">
              <w:rPr>
                <w:rFonts w:ascii="Arial" w:hAnsi="Arial" w:cs="Arial"/>
                <w:color w:val="000000" w:themeColor="text1"/>
                <w:szCs w:val="22"/>
              </w:rPr>
              <w:t>While vulnerabilities to the IT environment may be minimised through technical, operational and management solutions implemented as part of risk management efforts, it is impossible to eliminate all risk. As such, the purpose of implementing an ITSC programme is to enable the company to respond to IT disruptions which do occur through the implementation of effective recovery solutions.</w:t>
            </w:r>
          </w:p>
          <w:p w:rsidR="00A065B3" w:rsidRPr="00E9691B" w:rsidRDefault="00A065B3" w:rsidP="00E9691B">
            <w:pPr>
              <w:ind w:left="131"/>
              <w:rPr>
                <w:rFonts w:ascii="Arial" w:hAnsi="Arial" w:cs="Arial"/>
                <w:color w:val="000000" w:themeColor="text1"/>
                <w:szCs w:val="22"/>
              </w:rPr>
            </w:pPr>
            <w:r w:rsidRPr="00E9691B">
              <w:rPr>
                <w:rFonts w:ascii="Arial" w:hAnsi="Arial" w:cs="Arial"/>
                <w:color w:val="000000" w:themeColor="text1"/>
                <w:szCs w:val="22"/>
              </w:rPr>
              <w:t>The diagram below depicts the approach to building, implementing and maintaining IT service continuity capabilities. This includes the:</w:t>
            </w:r>
          </w:p>
          <w:p w:rsidR="00A065B3" w:rsidRPr="00E9691B" w:rsidRDefault="00A065B3" w:rsidP="00E9691B">
            <w:pPr>
              <w:spacing w:line="360" w:lineRule="auto"/>
              <w:rPr>
                <w:rFonts w:ascii="Arial" w:hAnsi="Arial" w:cs="Arial"/>
                <w:szCs w:val="22"/>
              </w:rPr>
            </w:pPr>
            <w:r w:rsidRPr="00E9691B">
              <w:rPr>
                <w:rFonts w:ascii="Arial" w:hAnsi="Arial" w:cs="Arial"/>
                <w:noProof/>
                <w:szCs w:val="22"/>
                <w:lang w:eastAsia="en-ZA"/>
              </w:rPr>
              <w:lastRenderedPageBreak/>
              <w:drawing>
                <wp:inline distT="0" distB="0" distL="0" distR="0" wp14:anchorId="3193480C" wp14:editId="7A3FB16C">
                  <wp:extent cx="1080000" cy="594036"/>
                  <wp:effectExtent l="0" t="0" r="6350" b="0"/>
                  <wp:docPr id="3775" name="Picture 3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6102" b="6068"/>
                          <a:stretch/>
                        </pic:blipFill>
                        <pic:spPr bwMode="auto">
                          <a:xfrm>
                            <a:off x="0" y="0"/>
                            <a:ext cx="1080000" cy="594036"/>
                          </a:xfrm>
                          <a:prstGeom prst="rect">
                            <a:avLst/>
                          </a:prstGeom>
                          <a:ln>
                            <a:noFill/>
                          </a:ln>
                          <a:extLst>
                            <a:ext uri="{53640926-AAD7-44D8-BBD7-CCE9431645EC}">
                              <a14:shadowObscured xmlns:a14="http://schemas.microsoft.com/office/drawing/2010/main"/>
                            </a:ext>
                          </a:extLst>
                        </pic:spPr>
                      </pic:pic>
                    </a:graphicData>
                  </a:graphic>
                </wp:inline>
              </w:drawing>
            </w:r>
          </w:p>
          <w:p w:rsidR="00A065B3" w:rsidRPr="00E9691B" w:rsidRDefault="00A065B3" w:rsidP="00E9691B">
            <w:pPr>
              <w:pStyle w:val="ListParagraph"/>
              <w:numPr>
                <w:ilvl w:val="0"/>
                <w:numId w:val="56"/>
              </w:numPr>
              <w:spacing w:after="160" w:line="360" w:lineRule="auto"/>
              <w:jc w:val="both"/>
              <w:rPr>
                <w:rFonts w:ascii="Arial" w:hAnsi="Arial" w:cs="Arial"/>
              </w:rPr>
            </w:pPr>
            <w:r w:rsidRPr="00E9691B">
              <w:rPr>
                <w:rFonts w:ascii="Arial" w:hAnsi="Arial" w:cs="Arial"/>
              </w:rPr>
              <w:t xml:space="preserve">Identification of business’ recovery requirements through a business impact analysis as well as conducting a risk assessment to identify probable service continuity risks. </w:t>
            </w:r>
          </w:p>
          <w:p w:rsidR="00A065B3" w:rsidRPr="00E9691B" w:rsidRDefault="00A065B3" w:rsidP="00E9691B">
            <w:pPr>
              <w:pStyle w:val="ListParagraph"/>
              <w:numPr>
                <w:ilvl w:val="0"/>
                <w:numId w:val="56"/>
              </w:numPr>
              <w:spacing w:after="160" w:line="360" w:lineRule="auto"/>
              <w:jc w:val="both"/>
              <w:rPr>
                <w:rFonts w:ascii="Arial" w:hAnsi="Arial" w:cs="Arial"/>
              </w:rPr>
            </w:pPr>
            <w:r w:rsidRPr="00E9691B">
              <w:rPr>
                <w:rFonts w:ascii="Arial" w:hAnsi="Arial" w:cs="Arial"/>
              </w:rPr>
              <w:t>The identified service continuity requirements and risks form a basis for the design and implementation of service continuity strategies and tactics.</w:t>
            </w:r>
          </w:p>
          <w:p w:rsidR="00A065B3" w:rsidRPr="00E9691B" w:rsidRDefault="00A065B3" w:rsidP="00E9691B">
            <w:pPr>
              <w:pStyle w:val="ListParagraph"/>
              <w:numPr>
                <w:ilvl w:val="0"/>
                <w:numId w:val="56"/>
              </w:numPr>
              <w:spacing w:after="160" w:line="360" w:lineRule="auto"/>
              <w:jc w:val="both"/>
              <w:rPr>
                <w:rFonts w:ascii="Arial" w:hAnsi="Arial" w:cs="Arial"/>
              </w:rPr>
            </w:pPr>
            <w:r w:rsidRPr="00E9691B">
              <w:rPr>
                <w:rFonts w:ascii="Arial" w:hAnsi="Arial" w:cs="Arial"/>
              </w:rPr>
              <w:t xml:space="preserve">The service continuity strategies need to be </w:t>
            </w:r>
            <w:r w:rsidRPr="00E9691B">
              <w:rPr>
                <w:rFonts w:ascii="Arial" w:hAnsi="Arial" w:cs="Arial"/>
              </w:rPr>
              <w:lastRenderedPageBreak/>
              <w:t>documented into service continuity / recovery plans for critical services to ensure effective recovery in the event of a disruption to IT services.</w:t>
            </w:r>
          </w:p>
          <w:p w:rsidR="00A065B3" w:rsidRPr="00E9691B" w:rsidRDefault="00A065B3" w:rsidP="00E9691B">
            <w:pPr>
              <w:pStyle w:val="ListParagraph"/>
              <w:numPr>
                <w:ilvl w:val="0"/>
                <w:numId w:val="56"/>
              </w:numPr>
              <w:spacing w:after="160" w:line="360" w:lineRule="auto"/>
              <w:jc w:val="both"/>
              <w:rPr>
                <w:rFonts w:ascii="Arial" w:hAnsi="Arial" w:cs="Arial"/>
              </w:rPr>
            </w:pPr>
            <w:r w:rsidRPr="00E9691B">
              <w:rPr>
                <w:rFonts w:ascii="Arial" w:hAnsi="Arial" w:cs="Arial"/>
              </w:rPr>
              <w:t>The implemented capabilities and plans are regularly validated through tests and exercises to ensure continuous improvement and assurance to business that the service they consume would be recovered in the event of an IT disruption.</w:t>
            </w:r>
          </w:p>
          <w:p w:rsidR="00A065B3" w:rsidRPr="00E9691B" w:rsidRDefault="00A065B3"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201" w:name="_Toc531161267"/>
            <w:r w:rsidRPr="00E9691B">
              <w:rPr>
                <w:rFonts w:ascii="Arial" w:hAnsi="Arial" w:cs="Arial"/>
                <w:color w:val="000000" w:themeColor="text1"/>
                <w:sz w:val="22"/>
                <w:szCs w:val="22"/>
              </w:rPr>
              <w:lastRenderedPageBreak/>
              <w:t>Objectives</w:t>
            </w:r>
            <w:bookmarkEnd w:id="201"/>
          </w:p>
          <w:p w:rsidR="00A065B3" w:rsidRPr="00E9691B" w:rsidRDefault="00A065B3" w:rsidP="00E9691B">
            <w:pPr>
              <w:spacing w:line="360" w:lineRule="auto"/>
              <w:rPr>
                <w:rFonts w:ascii="Arial" w:hAnsi="Arial" w:cs="Arial"/>
                <w:color w:val="000000" w:themeColor="text1"/>
                <w:szCs w:val="22"/>
              </w:rPr>
            </w:pPr>
            <w:r w:rsidRPr="00E9691B">
              <w:rPr>
                <w:rFonts w:ascii="Arial" w:hAnsi="Arial" w:cs="Arial"/>
                <w:color w:val="000000" w:themeColor="text1"/>
                <w:szCs w:val="22"/>
              </w:rPr>
              <w:t>The objectives of</w:t>
            </w:r>
            <w:r w:rsidRPr="00E9691B">
              <w:rPr>
                <w:rFonts w:ascii="Arial" w:hAnsi="Arial" w:cs="Arial"/>
                <w:color w:val="000000" w:themeColor="text1"/>
                <w:szCs w:val="22"/>
              </w:rPr>
              <w:t xml:space="preserve"> </w:t>
            </w:r>
            <w:r w:rsidRPr="00E9691B">
              <w:rPr>
                <w:rFonts w:ascii="Arial" w:hAnsi="Arial" w:cs="Arial"/>
                <w:color w:val="000000" w:themeColor="text1"/>
                <w:szCs w:val="22"/>
              </w:rPr>
              <w:t>implementing an effective ITSC programme include:</w:t>
            </w:r>
          </w:p>
          <w:p w:rsidR="00A065B3" w:rsidRPr="00E9691B" w:rsidRDefault="00A065B3" w:rsidP="00461CCC">
            <w:pPr>
              <w:pStyle w:val="ListParagraph"/>
              <w:numPr>
                <w:ilvl w:val="0"/>
                <w:numId w:val="67"/>
              </w:numPr>
              <w:spacing w:after="160" w:line="360" w:lineRule="auto"/>
              <w:jc w:val="both"/>
              <w:rPr>
                <w:rFonts w:ascii="Arial" w:hAnsi="Arial" w:cs="Arial"/>
                <w:color w:val="000000" w:themeColor="text1"/>
              </w:rPr>
            </w:pPr>
            <w:r w:rsidRPr="00E9691B">
              <w:rPr>
                <w:rFonts w:ascii="Arial" w:hAnsi="Arial" w:cs="Arial"/>
                <w:color w:val="000000" w:themeColor="text1"/>
              </w:rPr>
              <w:t>Understanding the threats to, and vulnerabilities of IT services</w:t>
            </w:r>
          </w:p>
          <w:p w:rsidR="00A065B3" w:rsidRPr="00E9691B" w:rsidRDefault="00A065B3" w:rsidP="00461CCC">
            <w:pPr>
              <w:pStyle w:val="ListParagraph"/>
              <w:numPr>
                <w:ilvl w:val="0"/>
                <w:numId w:val="67"/>
              </w:numPr>
              <w:spacing w:after="160" w:line="360" w:lineRule="auto"/>
              <w:jc w:val="both"/>
              <w:rPr>
                <w:rFonts w:ascii="Arial" w:hAnsi="Arial" w:cs="Arial"/>
                <w:color w:val="000000" w:themeColor="text1"/>
              </w:rPr>
            </w:pPr>
            <w:r w:rsidRPr="00E9691B">
              <w:rPr>
                <w:rFonts w:ascii="Arial" w:hAnsi="Arial" w:cs="Arial"/>
                <w:color w:val="000000" w:themeColor="text1"/>
              </w:rPr>
              <w:t>Identifying the potential impacts of disruptions to IT services</w:t>
            </w:r>
          </w:p>
          <w:p w:rsidR="00A065B3" w:rsidRPr="00E9691B" w:rsidRDefault="00A065B3" w:rsidP="00461CCC">
            <w:pPr>
              <w:pStyle w:val="ListParagraph"/>
              <w:numPr>
                <w:ilvl w:val="0"/>
                <w:numId w:val="67"/>
              </w:numPr>
              <w:spacing w:after="160" w:line="360" w:lineRule="auto"/>
              <w:jc w:val="both"/>
              <w:rPr>
                <w:rFonts w:ascii="Arial" w:hAnsi="Arial" w:cs="Arial"/>
                <w:color w:val="000000" w:themeColor="text1"/>
              </w:rPr>
            </w:pPr>
            <w:r w:rsidRPr="00E9691B">
              <w:rPr>
                <w:rFonts w:ascii="Arial" w:hAnsi="Arial" w:cs="Arial"/>
                <w:color w:val="000000" w:themeColor="text1"/>
              </w:rPr>
              <w:t>Providing assurance to top management that they can depend on predetermined levels of IT service, and receive adequate support and communication even in the event of a disruption</w:t>
            </w:r>
          </w:p>
          <w:p w:rsidR="00A065B3" w:rsidRPr="00E9691B" w:rsidRDefault="00A065B3" w:rsidP="00461CCC">
            <w:pPr>
              <w:pStyle w:val="ListParagraph"/>
              <w:numPr>
                <w:ilvl w:val="0"/>
                <w:numId w:val="67"/>
              </w:numPr>
              <w:spacing w:after="160" w:line="360" w:lineRule="auto"/>
              <w:jc w:val="both"/>
              <w:rPr>
                <w:rFonts w:ascii="Arial" w:hAnsi="Arial" w:cs="Arial"/>
                <w:color w:val="000000" w:themeColor="text1"/>
              </w:rPr>
            </w:pPr>
            <w:r w:rsidRPr="00E9691B">
              <w:rPr>
                <w:rFonts w:ascii="Arial" w:hAnsi="Arial" w:cs="Arial"/>
                <w:color w:val="000000" w:themeColor="text1"/>
              </w:rPr>
              <w:lastRenderedPageBreak/>
              <w:t>Implementing IT recovery solutions that are not under- or over-invested.</w:t>
            </w:r>
          </w:p>
          <w:p w:rsidR="00A065B3" w:rsidRPr="00E9691B" w:rsidRDefault="00A065B3"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202" w:name="_Toc518549982"/>
            <w:bookmarkStart w:id="203" w:name="_Toc531161268"/>
            <w:r w:rsidRPr="00E9691B">
              <w:rPr>
                <w:rFonts w:ascii="Arial" w:hAnsi="Arial" w:cs="Arial"/>
                <w:color w:val="000000" w:themeColor="text1"/>
                <w:sz w:val="22"/>
                <w:szCs w:val="22"/>
              </w:rPr>
              <w:t>IT Governance, Risk and Compliance</w:t>
            </w:r>
            <w:bookmarkEnd w:id="202"/>
            <w:bookmarkEnd w:id="203"/>
          </w:p>
          <w:p w:rsidR="00A065B3" w:rsidRPr="00E9691B" w:rsidRDefault="00A065B3" w:rsidP="00E9691B">
            <w:pPr>
              <w:pStyle w:val="Heading1"/>
              <w:numPr>
                <w:ilvl w:val="0"/>
                <w:numId w:val="0"/>
              </w:numPr>
              <w:tabs>
                <w:tab w:val="left" w:pos="851"/>
              </w:tabs>
              <w:spacing w:before="360"/>
              <w:ind w:left="432" w:hanging="432"/>
              <w:jc w:val="both"/>
              <w:rPr>
                <w:rFonts w:ascii="Arial" w:hAnsi="Arial" w:cs="Arial"/>
                <w:color w:val="000000" w:themeColor="text1"/>
                <w:sz w:val="22"/>
                <w:szCs w:val="22"/>
              </w:rPr>
            </w:pPr>
            <w:bookmarkStart w:id="204" w:name="_Toc518549983"/>
            <w:bookmarkStart w:id="205" w:name="_Toc531161269"/>
            <w:r w:rsidRPr="00E9691B">
              <w:rPr>
                <w:rFonts w:ascii="Arial" w:hAnsi="Arial" w:cs="Arial"/>
                <w:color w:val="000000" w:themeColor="text1"/>
                <w:sz w:val="22"/>
                <w:szCs w:val="22"/>
              </w:rPr>
              <w:t>Purpose</w:t>
            </w:r>
            <w:bookmarkEnd w:id="204"/>
            <w:bookmarkEnd w:id="205"/>
          </w:p>
          <w:p w:rsidR="00A065B3" w:rsidRPr="00E9691B" w:rsidRDefault="00A065B3" w:rsidP="00E9691B">
            <w:pPr>
              <w:rPr>
                <w:rFonts w:ascii="Arial" w:hAnsi="Arial" w:cs="Arial"/>
                <w:color w:val="000000" w:themeColor="text1"/>
                <w:szCs w:val="22"/>
              </w:rPr>
            </w:pPr>
          </w:p>
          <w:p w:rsidR="00A065B3" w:rsidRPr="00E9691B" w:rsidRDefault="00A065B3" w:rsidP="00E9691B">
            <w:pPr>
              <w:rPr>
                <w:rFonts w:ascii="Arial" w:hAnsi="Arial" w:cs="Arial"/>
                <w:color w:val="000000" w:themeColor="text1"/>
                <w:szCs w:val="22"/>
              </w:rPr>
            </w:pPr>
            <w:r w:rsidRPr="00E9691B">
              <w:rPr>
                <w:rFonts w:ascii="Arial" w:hAnsi="Arial" w:cs="Arial"/>
                <w:color w:val="000000" w:themeColor="text1"/>
                <w:szCs w:val="22"/>
              </w:rPr>
              <w:t>The IT Governance, Risk and Compliance function exists to establish frameworks, structures, capabilities and processes that promote the IT division’s ability to pursue opportunities, as directed by the divisional strategy, within acceptable risk and regulatory perimeters. This also includes ensuring that internal and independent assurance mechanisms are applied on implemented controls.</w:t>
            </w:r>
          </w:p>
          <w:p w:rsidR="00A065B3" w:rsidRPr="00E9691B" w:rsidRDefault="00A065B3" w:rsidP="00E9691B">
            <w:pPr>
              <w:rPr>
                <w:rFonts w:ascii="Arial" w:hAnsi="Arial" w:cs="Arial"/>
                <w:color w:val="000000" w:themeColor="text1"/>
                <w:szCs w:val="22"/>
              </w:rPr>
            </w:pPr>
          </w:p>
          <w:p w:rsidR="00A065B3" w:rsidRPr="00E9691B" w:rsidRDefault="00A065B3" w:rsidP="00E9691B">
            <w:pPr>
              <w:rPr>
                <w:rFonts w:ascii="Arial" w:hAnsi="Arial" w:cs="Arial"/>
                <w:color w:val="000000" w:themeColor="text1"/>
                <w:szCs w:val="22"/>
              </w:rPr>
            </w:pPr>
            <w:r w:rsidRPr="00E9691B">
              <w:rPr>
                <w:rFonts w:ascii="Arial" w:hAnsi="Arial" w:cs="Arial"/>
                <w:noProof/>
                <w:szCs w:val="22"/>
              </w:rPr>
              <w:drawing>
                <wp:inline distT="0" distB="0" distL="0" distR="0" wp14:anchorId="25B74AF5" wp14:editId="715C232E">
                  <wp:extent cx="1572895" cy="805180"/>
                  <wp:effectExtent l="0" t="0" r="8255" b="0"/>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72895" cy="805180"/>
                          </a:xfrm>
                          <a:prstGeom prst="rect">
                            <a:avLst/>
                          </a:prstGeom>
                        </pic:spPr>
                      </pic:pic>
                    </a:graphicData>
                  </a:graphic>
                </wp:inline>
              </w:drawing>
            </w:r>
          </w:p>
          <w:p w:rsidR="00A065B3" w:rsidRPr="00E9691B" w:rsidRDefault="00A065B3" w:rsidP="00E9691B">
            <w:pPr>
              <w:rPr>
                <w:rFonts w:ascii="Arial" w:hAnsi="Arial" w:cs="Arial"/>
                <w:color w:val="000000" w:themeColor="text1"/>
                <w:szCs w:val="22"/>
              </w:rPr>
            </w:pPr>
          </w:p>
          <w:p w:rsidR="00A065B3" w:rsidRPr="00E9691B" w:rsidRDefault="00A065B3" w:rsidP="00E9691B">
            <w:pPr>
              <w:pStyle w:val="Heading1"/>
              <w:numPr>
                <w:ilvl w:val="0"/>
                <w:numId w:val="0"/>
              </w:numPr>
              <w:tabs>
                <w:tab w:val="left" w:pos="851"/>
              </w:tabs>
              <w:spacing w:before="360"/>
              <w:jc w:val="both"/>
              <w:rPr>
                <w:rFonts w:ascii="Arial" w:hAnsi="Arial" w:cs="Arial"/>
                <w:color w:val="000000" w:themeColor="text1"/>
                <w:sz w:val="22"/>
                <w:szCs w:val="22"/>
              </w:rPr>
            </w:pPr>
            <w:bookmarkStart w:id="206" w:name="_Toc518549987"/>
            <w:bookmarkStart w:id="207" w:name="_Toc531161270"/>
            <w:r w:rsidRPr="00E9691B">
              <w:rPr>
                <w:rFonts w:ascii="Arial" w:hAnsi="Arial" w:cs="Arial"/>
                <w:color w:val="000000" w:themeColor="text1"/>
                <w:sz w:val="22"/>
                <w:szCs w:val="22"/>
              </w:rPr>
              <w:t>Data Governance and Knowledge Management</w:t>
            </w:r>
            <w:bookmarkEnd w:id="206"/>
            <w:bookmarkEnd w:id="207"/>
          </w:p>
          <w:p w:rsidR="00A065B3" w:rsidRPr="00E9691B" w:rsidRDefault="00A065B3" w:rsidP="00E9691B">
            <w:pPr>
              <w:pStyle w:val="Heading1"/>
              <w:numPr>
                <w:ilvl w:val="0"/>
                <w:numId w:val="0"/>
              </w:numPr>
              <w:tabs>
                <w:tab w:val="left" w:pos="851"/>
              </w:tabs>
              <w:spacing w:before="360"/>
              <w:ind w:left="432" w:hanging="432"/>
              <w:jc w:val="both"/>
              <w:rPr>
                <w:rFonts w:ascii="Arial" w:hAnsi="Arial" w:cs="Arial"/>
                <w:sz w:val="22"/>
                <w:szCs w:val="22"/>
              </w:rPr>
            </w:pPr>
            <w:bookmarkStart w:id="208" w:name="_Toc518549988"/>
            <w:bookmarkStart w:id="209" w:name="_Toc531161271"/>
            <w:r w:rsidRPr="00E9691B">
              <w:rPr>
                <w:rFonts w:ascii="Arial" w:hAnsi="Arial" w:cs="Arial"/>
                <w:color w:val="000000" w:themeColor="text1"/>
                <w:sz w:val="22"/>
                <w:szCs w:val="22"/>
              </w:rPr>
              <w:t>Purpose</w:t>
            </w:r>
            <w:bookmarkEnd w:id="208"/>
            <w:bookmarkEnd w:id="209"/>
          </w:p>
          <w:p w:rsidR="00A065B3" w:rsidRPr="00E9691B" w:rsidRDefault="00A065B3" w:rsidP="00E9691B">
            <w:pPr>
              <w:rPr>
                <w:rFonts w:ascii="Arial" w:hAnsi="Arial" w:cs="Arial"/>
                <w:szCs w:val="22"/>
              </w:rPr>
            </w:pPr>
          </w:p>
          <w:p w:rsidR="00A065B3" w:rsidRPr="00E9691B" w:rsidRDefault="00A065B3" w:rsidP="00E9691B">
            <w:pPr>
              <w:rPr>
                <w:rFonts w:ascii="Arial" w:hAnsi="Arial" w:cs="Arial"/>
                <w:szCs w:val="22"/>
              </w:rPr>
            </w:pPr>
            <w:r w:rsidRPr="00E9691B">
              <w:rPr>
                <w:rFonts w:ascii="Arial" w:hAnsi="Arial" w:cs="Arial"/>
                <w:szCs w:val="22"/>
              </w:rPr>
              <w:t xml:space="preserve">Data is increasingly becoming a key asset in organisations’ quest to improve customer satisfaction, competitiveness and sustainability. However, to retrieve the most value from data, there is a need to effectively and efficiently govern and manage it. Airports Company South Africa has a Data Governance and Knowledge Management function that is responsible for establishing, implementing and maintaining capabilities that are aimed at ensuring that the company effectively governs and manages information throughout its lifecycle to ensure the company obtains the </w:t>
            </w:r>
            <w:r w:rsidRPr="00E9691B">
              <w:rPr>
                <w:rFonts w:ascii="Arial" w:hAnsi="Arial" w:cs="Arial"/>
                <w:szCs w:val="22"/>
              </w:rPr>
              <w:lastRenderedPageBreak/>
              <w:t>most value from it. This amongst others, looks at the creation, storage, sharing, archiving and destruction of information.</w:t>
            </w:r>
          </w:p>
          <w:p w:rsidR="00A065B3" w:rsidRPr="00E9691B" w:rsidRDefault="00A065B3" w:rsidP="00E9691B">
            <w:pPr>
              <w:spacing w:line="360" w:lineRule="auto"/>
              <w:rPr>
                <w:rFonts w:ascii="Arial" w:hAnsi="Arial" w:cs="Arial"/>
                <w:szCs w:val="22"/>
              </w:rPr>
            </w:pPr>
            <w:r w:rsidRPr="00E9691B">
              <w:rPr>
                <w:rFonts w:ascii="Arial" w:hAnsi="Arial" w:cs="Arial"/>
                <w:noProof/>
                <w:szCs w:val="22"/>
              </w:rPr>
              <w:drawing>
                <wp:inline distT="0" distB="0" distL="0" distR="0" wp14:anchorId="0CF798E7" wp14:editId="3366A053">
                  <wp:extent cx="1572895" cy="1499235"/>
                  <wp:effectExtent l="0" t="0" r="8255" b="5715"/>
                  <wp:docPr id="3795" name="Picture 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72895" cy="1499235"/>
                          </a:xfrm>
                          <a:prstGeom prst="rect">
                            <a:avLst/>
                          </a:prstGeom>
                        </pic:spPr>
                      </pic:pic>
                    </a:graphicData>
                  </a:graphic>
                </wp:inline>
              </w:drawing>
            </w:r>
          </w:p>
          <w:p w:rsidR="00A065B3" w:rsidRPr="00E9691B" w:rsidRDefault="00A065B3" w:rsidP="00E9691B">
            <w:pPr>
              <w:rPr>
                <w:rFonts w:ascii="Arial" w:hAnsi="Arial" w:cs="Arial"/>
                <w:szCs w:val="22"/>
              </w:rPr>
            </w:pPr>
            <w:r w:rsidRPr="00E9691B">
              <w:rPr>
                <w:rFonts w:ascii="Arial" w:hAnsi="Arial" w:cs="Arial"/>
                <w:szCs w:val="22"/>
              </w:rPr>
              <w:t xml:space="preserve">The Data Governance and Knowledge Management function aims to improve the Airports Company South Africa’s ability to collect information, re-use it to its fullest potential and manage it securely throughout its lifecycle while providing standards and ease of access thereby ensuring the right information, at the right time, to the right people. The function also aims to ensure the creation, management and retention of knowledge </w:t>
            </w:r>
            <w:r w:rsidRPr="00E9691B">
              <w:rPr>
                <w:rFonts w:ascii="Arial" w:hAnsi="Arial" w:cs="Arial"/>
                <w:szCs w:val="22"/>
              </w:rPr>
              <w:lastRenderedPageBreak/>
              <w:t>for the benefit of the company.</w:t>
            </w:r>
            <w:bookmarkStart w:id="210" w:name="_Toc495590228"/>
            <w:bookmarkStart w:id="211" w:name="_Toc495590275"/>
            <w:bookmarkEnd w:id="210"/>
            <w:bookmarkEnd w:id="211"/>
          </w:p>
          <w:p w:rsidR="00A065B3" w:rsidRPr="00E9691B" w:rsidRDefault="00A065B3" w:rsidP="00E9691B">
            <w:pPr>
              <w:ind w:left="851"/>
              <w:rPr>
                <w:rFonts w:ascii="Arial" w:hAnsi="Arial" w:cs="Arial"/>
                <w:szCs w:val="22"/>
              </w:rPr>
            </w:pPr>
            <w:r w:rsidRPr="00E9691B">
              <w:rPr>
                <w:rFonts w:ascii="Arial" w:hAnsi="Arial" w:cs="Arial"/>
                <w:noProof/>
                <w:szCs w:val="22"/>
              </w:rPr>
              <w:drawing>
                <wp:inline distT="0" distB="0" distL="0" distR="0" wp14:anchorId="3B687E94" wp14:editId="21789146">
                  <wp:extent cx="720000" cy="715059"/>
                  <wp:effectExtent l="0" t="0" r="4445" b="8890"/>
                  <wp:docPr id="3794" name="Picture 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20000" cy="715059"/>
                          </a:xfrm>
                          <a:prstGeom prst="rect">
                            <a:avLst/>
                          </a:prstGeom>
                        </pic:spPr>
                      </pic:pic>
                    </a:graphicData>
                  </a:graphic>
                </wp:inline>
              </w:drawing>
            </w:r>
          </w:p>
          <w:p w:rsidR="00A065B3" w:rsidRPr="00E9691B" w:rsidRDefault="00A065B3" w:rsidP="00E9691B">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jc w:val="left"/>
              <w:rPr>
                <w:rFonts w:ascii="Arial" w:hAnsi="Arial" w:cs="Arial"/>
                <w:color w:val="0563C1"/>
                <w:szCs w:val="22"/>
                <w:u w:val="single"/>
                <w:lang w:val="en-ZA" w:eastAsia="en-ZA"/>
              </w:rPr>
            </w:pPr>
            <w:hyperlink r:id="rId162"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131769"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131769" w:rsidRPr="00A726BD" w:rsidRDefault="00131769"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131769" w:rsidRPr="00A726BD" w:rsidRDefault="00131769"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131769" w:rsidRPr="00873BD3" w:rsidRDefault="00131769" w:rsidP="00D36D9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EF4FD8" w:rsidRPr="00A726BD" w:rsidRDefault="00EF4FD8"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12" w:name="_Toc531161272"/>
            <w:r w:rsidRPr="00A726BD">
              <w:rPr>
                <w:rFonts w:ascii="Arial" w:hAnsi="Arial" w:cs="Arial"/>
                <w:color w:val="000000" w:themeColor="text1"/>
                <w:sz w:val="22"/>
                <w:szCs w:val="22"/>
              </w:rPr>
              <w:t>Service Development</w:t>
            </w:r>
            <w:bookmarkEnd w:id="212"/>
          </w:p>
          <w:p w:rsidR="00EF4FD8" w:rsidRPr="00A726BD" w:rsidRDefault="00EF4FD8" w:rsidP="00A726BD">
            <w:pPr>
              <w:rPr>
                <w:rFonts w:ascii="Arial" w:hAnsi="Arial" w:cs="Arial"/>
                <w:color w:val="000000" w:themeColor="text1"/>
                <w:szCs w:val="22"/>
              </w:rPr>
            </w:pPr>
          </w:p>
          <w:p w:rsidR="00EF4FD8" w:rsidRPr="00A726BD" w:rsidRDefault="00EF4FD8" w:rsidP="00A726BD">
            <w:pPr>
              <w:rPr>
                <w:rFonts w:ascii="Arial" w:hAnsi="Arial" w:cs="Arial"/>
                <w:color w:val="000000" w:themeColor="text1"/>
                <w:szCs w:val="22"/>
              </w:rPr>
            </w:pPr>
            <w:r w:rsidRPr="00A726BD">
              <w:rPr>
                <w:rFonts w:ascii="Arial" w:hAnsi="Arial" w:cs="Arial"/>
                <w:color w:val="000000" w:themeColor="text1"/>
                <w:szCs w:val="22"/>
              </w:rPr>
              <w:t>The below diagram depicts the Service Development department organogram.</w:t>
            </w:r>
          </w:p>
          <w:p w:rsidR="00EF4FD8" w:rsidRPr="00A726BD" w:rsidRDefault="00EF4FD8" w:rsidP="00A726BD">
            <w:pPr>
              <w:pStyle w:val="Heading1"/>
              <w:widowControl w:val="0"/>
              <w:numPr>
                <w:ilvl w:val="0"/>
                <w:numId w:val="0"/>
              </w:numPr>
              <w:tabs>
                <w:tab w:val="left" w:pos="851"/>
              </w:tabs>
              <w:spacing w:before="360"/>
              <w:ind w:left="142"/>
              <w:jc w:val="both"/>
              <w:rPr>
                <w:rFonts w:ascii="Arial" w:hAnsi="Arial" w:cs="Arial"/>
                <w:b w:val="0"/>
                <w:color w:val="000000" w:themeColor="text1"/>
                <w:sz w:val="22"/>
                <w:szCs w:val="22"/>
              </w:rPr>
            </w:pPr>
            <w:bookmarkStart w:id="213" w:name="_Toc531161273"/>
            <w:r w:rsidRPr="00A726BD">
              <w:rPr>
                <w:rFonts w:ascii="Arial" w:hAnsi="Arial" w:cs="Arial"/>
                <w:b w:val="0"/>
                <w:noProof/>
                <w:sz w:val="22"/>
                <w:szCs w:val="22"/>
                <w:highlight w:val="yellow"/>
                <w:lang w:eastAsia="en-ZA"/>
              </w:rPr>
              <w:drawing>
                <wp:anchor distT="0" distB="0" distL="114300" distR="114300" simplePos="0" relativeHeight="251680768" behindDoc="1" locked="0" layoutInCell="1" allowOverlap="1" wp14:anchorId="4E137B89" wp14:editId="5C770CF0">
                  <wp:simplePos x="0" y="0"/>
                  <wp:positionH relativeFrom="column">
                    <wp:posOffset>85725</wp:posOffset>
                  </wp:positionH>
                  <wp:positionV relativeFrom="paragraph">
                    <wp:posOffset>130175</wp:posOffset>
                  </wp:positionV>
                  <wp:extent cx="1080000" cy="250032"/>
                  <wp:effectExtent l="0" t="0" r="6350" b="0"/>
                  <wp:wrapTight wrapText="bothSides">
                    <wp:wrapPolygon edited="0">
                      <wp:start x="0" y="0"/>
                      <wp:lineTo x="0" y="19786"/>
                      <wp:lineTo x="21346" y="19786"/>
                      <wp:lineTo x="21346" y="0"/>
                      <wp:lineTo x="0" y="0"/>
                    </wp:wrapPolygon>
                  </wp:wrapTight>
                  <wp:docPr id="3796" name="Picture 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l="2964" b="9812"/>
                          <a:stretch/>
                        </pic:blipFill>
                        <pic:spPr bwMode="auto">
                          <a:xfrm>
                            <a:off x="0" y="0"/>
                            <a:ext cx="1080000" cy="2500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3"/>
          </w:p>
          <w:p w:rsidR="00EF4FD8" w:rsidRPr="00A726BD" w:rsidRDefault="00EF4FD8" w:rsidP="00A726BD">
            <w:pPr>
              <w:rPr>
                <w:rFonts w:ascii="Arial" w:hAnsi="Arial" w:cs="Arial"/>
                <w:szCs w:val="22"/>
                <w:highlight w:val="yellow"/>
              </w:rPr>
            </w:pPr>
          </w:p>
          <w:p w:rsidR="00EF4FD8" w:rsidRPr="00A726BD" w:rsidRDefault="00EF4FD8"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14" w:name="_Toc531161274"/>
            <w:r w:rsidRPr="00A726BD">
              <w:rPr>
                <w:rFonts w:ascii="Arial" w:hAnsi="Arial" w:cs="Arial"/>
                <w:color w:val="000000" w:themeColor="text1"/>
                <w:sz w:val="22"/>
                <w:szCs w:val="22"/>
              </w:rPr>
              <w:t>Purpose</w:t>
            </w:r>
            <w:bookmarkEnd w:id="214"/>
          </w:p>
          <w:p w:rsidR="00EF4FD8" w:rsidRPr="00A726BD" w:rsidRDefault="00EF4FD8" w:rsidP="00A726BD">
            <w:pPr>
              <w:rPr>
                <w:rFonts w:ascii="Arial" w:hAnsi="Arial" w:cs="Arial"/>
                <w:color w:val="000000" w:themeColor="text1"/>
                <w:szCs w:val="22"/>
              </w:rPr>
            </w:pPr>
          </w:p>
          <w:p w:rsidR="00EF4FD8" w:rsidRPr="00A726BD" w:rsidRDefault="00EF4FD8" w:rsidP="00A726BD">
            <w:pPr>
              <w:rPr>
                <w:rFonts w:ascii="Arial" w:hAnsi="Arial" w:cs="Arial"/>
                <w:color w:val="000000" w:themeColor="text1"/>
                <w:szCs w:val="22"/>
              </w:rPr>
            </w:pPr>
            <w:r w:rsidRPr="00A726BD">
              <w:rPr>
                <w:rFonts w:ascii="Arial" w:hAnsi="Arial" w:cs="Arial"/>
                <w:color w:val="000000" w:themeColor="text1"/>
                <w:szCs w:val="22"/>
              </w:rPr>
              <w:t xml:space="preserve">Service Development translates strategic objectives into defined service ecosystems that inform IT investments. The IT investment portfolio delivers business value using project management. The defined service </w:t>
            </w:r>
            <w:r w:rsidRPr="00A726BD">
              <w:rPr>
                <w:rFonts w:ascii="Arial" w:hAnsi="Arial" w:cs="Arial"/>
                <w:color w:val="000000" w:themeColor="text1"/>
                <w:szCs w:val="22"/>
              </w:rPr>
              <w:lastRenderedPageBreak/>
              <w:t xml:space="preserve">ecosystems result in the service catalogue in IT Operations. </w:t>
            </w:r>
          </w:p>
          <w:p w:rsidR="00EF4FD8" w:rsidRPr="00A726BD" w:rsidRDefault="00EF4FD8" w:rsidP="00A726BD">
            <w:pPr>
              <w:rPr>
                <w:rFonts w:ascii="Arial" w:hAnsi="Arial" w:cs="Arial"/>
                <w:color w:val="000000" w:themeColor="text1"/>
                <w:szCs w:val="22"/>
              </w:rPr>
            </w:pPr>
            <w:r w:rsidRPr="00A726BD">
              <w:rPr>
                <w:rFonts w:ascii="Arial" w:hAnsi="Arial" w:cs="Arial"/>
                <w:color w:val="000000" w:themeColor="text1"/>
                <w:szCs w:val="22"/>
              </w:rPr>
              <w:t>Service Development exists to plan, design, build and implement IT services and related ecosystems to meet ACSA business needs. The unit enables IT services through managing a committed IT investment portfolio. Service Development produces new services into the business environment. The unit does not focus on services already in operations, managed through the service catalogue; this unit introduces new services or service improvements, to the service catalogue, through a managed lifecycle process. Service Development aspires to be ACSA’s Digital Services Adviser of choice through developing value-adding services to business through partnership and agility.</w:t>
            </w:r>
          </w:p>
          <w:p w:rsidR="00EF4FD8" w:rsidRPr="00A726BD" w:rsidRDefault="00EF4FD8" w:rsidP="00A726BD">
            <w:pPr>
              <w:rPr>
                <w:rFonts w:ascii="Arial" w:hAnsi="Arial" w:cs="Arial"/>
                <w:color w:val="000000" w:themeColor="text1"/>
                <w:szCs w:val="22"/>
                <w:lang w:val="en-US"/>
              </w:rPr>
            </w:pPr>
          </w:p>
          <w:p w:rsidR="00EF4FD8" w:rsidRPr="00A726BD" w:rsidRDefault="00EF4FD8" w:rsidP="00A726BD">
            <w:pPr>
              <w:pStyle w:val="Heading1"/>
              <w:numPr>
                <w:ilvl w:val="0"/>
                <w:numId w:val="0"/>
              </w:numPr>
              <w:tabs>
                <w:tab w:val="left" w:pos="851"/>
              </w:tabs>
              <w:spacing w:before="360"/>
              <w:jc w:val="both"/>
              <w:rPr>
                <w:rFonts w:ascii="Arial" w:hAnsi="Arial" w:cs="Arial"/>
                <w:color w:val="000000" w:themeColor="text1"/>
                <w:sz w:val="22"/>
                <w:szCs w:val="22"/>
              </w:rPr>
            </w:pPr>
            <w:r w:rsidRPr="00A726BD">
              <w:rPr>
                <w:rFonts w:ascii="Arial" w:hAnsi="Arial" w:cs="Arial"/>
                <w:color w:val="000000" w:themeColor="text1"/>
                <w:sz w:val="22"/>
                <w:szCs w:val="22"/>
              </w:rPr>
              <w:t>Services</w:t>
            </w:r>
          </w:p>
          <w:p w:rsidR="00EF4FD8" w:rsidRPr="00A726BD" w:rsidRDefault="00EF4FD8" w:rsidP="00A726BD">
            <w:pPr>
              <w:ind w:left="131"/>
              <w:rPr>
                <w:rFonts w:ascii="Arial" w:hAnsi="Arial" w:cs="Arial"/>
                <w:color w:val="000000" w:themeColor="text1"/>
                <w:szCs w:val="22"/>
              </w:rPr>
            </w:pPr>
          </w:p>
          <w:p w:rsidR="00EF4FD8" w:rsidRPr="00A726BD" w:rsidRDefault="00EF4FD8" w:rsidP="00A726BD">
            <w:pPr>
              <w:rPr>
                <w:rFonts w:ascii="Arial" w:hAnsi="Arial" w:cs="Arial"/>
                <w:color w:val="000000" w:themeColor="text1"/>
                <w:szCs w:val="22"/>
              </w:rPr>
            </w:pPr>
            <w:r w:rsidRPr="00A726BD">
              <w:rPr>
                <w:rFonts w:ascii="Arial" w:hAnsi="Arial" w:cs="Arial"/>
                <w:color w:val="000000" w:themeColor="text1"/>
                <w:szCs w:val="22"/>
              </w:rPr>
              <w:t>Service Development consists of the following main functions: business analysis, programme and resource management, change and release management and quality assurance. The Service Development cycle has four (4) major phases and functions as depicted in</w:t>
            </w:r>
            <w:r w:rsidRPr="00A726BD">
              <w:rPr>
                <w:rFonts w:ascii="Arial" w:hAnsi="Arial" w:cs="Arial"/>
                <w:color w:val="000000" w:themeColor="text1"/>
                <w:szCs w:val="22"/>
              </w:rPr>
              <w:t xml:space="preserve"> the figure below</w:t>
            </w:r>
            <w:r w:rsidRPr="00A726BD">
              <w:rPr>
                <w:rFonts w:ascii="Arial" w:hAnsi="Arial" w:cs="Arial"/>
                <w:color w:val="000000" w:themeColor="text1"/>
                <w:szCs w:val="22"/>
              </w:rPr>
              <w:t xml:space="preserve">: Initiation, Planning, Implementation, Monitoring and Control, and Closure. Programme and resource management supports all four (4) phases. This function defines programmes and related projects in conjunction with the Service Integration team. In addition, the function monitors programme performance through the service lifecycle, manages stakeholder relations in partnership </w:t>
            </w:r>
            <w:r w:rsidRPr="00A726BD">
              <w:rPr>
                <w:rFonts w:ascii="Arial" w:hAnsi="Arial" w:cs="Arial"/>
                <w:color w:val="000000" w:themeColor="text1"/>
                <w:szCs w:val="22"/>
              </w:rPr>
              <w:lastRenderedPageBreak/>
              <w:t>with the Business Relationship Managers, and resources all services through the resource model.</w:t>
            </w:r>
          </w:p>
          <w:p w:rsidR="00EF4FD8" w:rsidRPr="00A726BD" w:rsidRDefault="00EF4FD8" w:rsidP="00A726BD">
            <w:pPr>
              <w:rPr>
                <w:rFonts w:ascii="Arial" w:hAnsi="Arial" w:cs="Arial"/>
                <w:color w:val="000000" w:themeColor="text1"/>
                <w:szCs w:val="22"/>
              </w:rPr>
            </w:pPr>
            <w:r w:rsidRPr="00A726BD">
              <w:rPr>
                <w:rFonts w:ascii="Arial" w:hAnsi="Arial" w:cs="Arial"/>
                <w:noProof/>
                <w:szCs w:val="22"/>
              </w:rPr>
              <w:drawing>
                <wp:inline distT="0" distB="0" distL="0" distR="0" wp14:anchorId="2E092585" wp14:editId="6F3424BC">
                  <wp:extent cx="1572895" cy="996950"/>
                  <wp:effectExtent l="0" t="0" r="8255" b="0"/>
                  <wp:docPr id="3797" name="Picture 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72895" cy="996950"/>
                          </a:xfrm>
                          <a:prstGeom prst="rect">
                            <a:avLst/>
                          </a:prstGeom>
                        </pic:spPr>
                      </pic:pic>
                    </a:graphicData>
                  </a:graphic>
                </wp:inline>
              </w:drawing>
            </w: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jc w:val="left"/>
              <w:rPr>
                <w:rFonts w:ascii="Arial" w:hAnsi="Arial" w:cs="Arial"/>
                <w:color w:val="0563C1"/>
                <w:szCs w:val="22"/>
                <w:u w:val="single"/>
                <w:lang w:val="en-ZA" w:eastAsia="en-ZA"/>
              </w:rPr>
            </w:pPr>
            <w:hyperlink r:id="rId165"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EF4FD8" w:rsidRPr="00A726BD" w:rsidRDefault="00EF4FD8"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15" w:name="_Toc531161276"/>
            <w:r w:rsidRPr="00A726BD">
              <w:rPr>
                <w:rFonts w:ascii="Arial" w:hAnsi="Arial" w:cs="Arial"/>
                <w:color w:val="000000" w:themeColor="text1"/>
                <w:sz w:val="22"/>
                <w:szCs w:val="22"/>
              </w:rPr>
              <w:t>Information Security</w:t>
            </w:r>
            <w:bookmarkEnd w:id="215"/>
          </w:p>
          <w:p w:rsidR="00EF4FD8" w:rsidRPr="00A726BD" w:rsidRDefault="00EF4FD8" w:rsidP="00A726BD">
            <w:pPr>
              <w:rPr>
                <w:rFonts w:ascii="Arial" w:hAnsi="Arial" w:cs="Arial"/>
                <w:szCs w:val="22"/>
              </w:rPr>
            </w:pPr>
          </w:p>
          <w:p w:rsidR="00EF4FD8" w:rsidRPr="00A726BD" w:rsidRDefault="00EF4FD8" w:rsidP="00A726BD">
            <w:pPr>
              <w:rPr>
                <w:rFonts w:ascii="Arial" w:hAnsi="Arial" w:cs="Arial"/>
                <w:szCs w:val="22"/>
              </w:rPr>
            </w:pPr>
            <w:r w:rsidRPr="00A726BD">
              <w:rPr>
                <w:rFonts w:ascii="Arial" w:hAnsi="Arial" w:cs="Arial"/>
                <w:szCs w:val="22"/>
              </w:rPr>
              <w:t>The below diagram depicts the Information Security department organogram.</w:t>
            </w:r>
          </w:p>
          <w:p w:rsidR="00EF4FD8" w:rsidRPr="00A726BD" w:rsidRDefault="00EF4FD8" w:rsidP="00A726BD">
            <w:pPr>
              <w:pStyle w:val="Heading1"/>
              <w:numPr>
                <w:ilvl w:val="0"/>
                <w:numId w:val="0"/>
              </w:numPr>
              <w:tabs>
                <w:tab w:val="left" w:pos="851"/>
              </w:tabs>
              <w:spacing w:before="360"/>
              <w:ind w:left="432" w:hanging="432"/>
              <w:jc w:val="both"/>
              <w:rPr>
                <w:rFonts w:ascii="Arial" w:hAnsi="Arial" w:cs="Arial"/>
                <w:color w:val="000000" w:themeColor="text1"/>
                <w:sz w:val="22"/>
                <w:szCs w:val="22"/>
              </w:rPr>
            </w:pPr>
            <w:bookmarkStart w:id="216" w:name="_Toc531161277"/>
            <w:r w:rsidRPr="00A726BD">
              <w:rPr>
                <w:rFonts w:ascii="Arial" w:hAnsi="Arial" w:cs="Arial"/>
                <w:noProof/>
                <w:color w:val="000000" w:themeColor="text1"/>
                <w:sz w:val="22"/>
                <w:szCs w:val="22"/>
                <w:highlight w:val="yellow"/>
                <w:lang w:eastAsia="en-ZA"/>
              </w:rPr>
              <w:drawing>
                <wp:anchor distT="0" distB="0" distL="114300" distR="114300" simplePos="0" relativeHeight="251682816" behindDoc="1" locked="0" layoutInCell="1" allowOverlap="1" wp14:anchorId="051FD6EE" wp14:editId="31851771">
                  <wp:simplePos x="0" y="0"/>
                  <wp:positionH relativeFrom="column">
                    <wp:posOffset>180975</wp:posOffset>
                  </wp:positionH>
                  <wp:positionV relativeFrom="paragraph">
                    <wp:posOffset>130175</wp:posOffset>
                  </wp:positionV>
                  <wp:extent cx="1080000" cy="397250"/>
                  <wp:effectExtent l="0" t="0" r="6350" b="3175"/>
                  <wp:wrapTight wrapText="bothSides">
                    <wp:wrapPolygon edited="0">
                      <wp:start x="0" y="0"/>
                      <wp:lineTo x="0" y="20736"/>
                      <wp:lineTo x="21346" y="20736"/>
                      <wp:lineTo x="21346"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l="5148" t="1630" r="467" b="7738"/>
                          <a:stretch/>
                        </pic:blipFill>
                        <pic:spPr bwMode="auto">
                          <a:xfrm>
                            <a:off x="0" y="0"/>
                            <a:ext cx="1080000" cy="39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17" w:name="_Toc531161278"/>
            <w:bookmarkEnd w:id="216"/>
            <w:r w:rsidRPr="00A726BD">
              <w:rPr>
                <w:rFonts w:ascii="Arial" w:hAnsi="Arial" w:cs="Arial"/>
                <w:color w:val="000000" w:themeColor="text1"/>
                <w:sz w:val="22"/>
                <w:szCs w:val="22"/>
              </w:rPr>
              <w:t>Purpose</w:t>
            </w:r>
            <w:bookmarkEnd w:id="217"/>
          </w:p>
          <w:p w:rsidR="00EF4FD8" w:rsidRPr="00A726BD" w:rsidRDefault="00EF4FD8" w:rsidP="00A726BD">
            <w:pPr>
              <w:ind w:left="720"/>
              <w:rPr>
                <w:rFonts w:ascii="Arial" w:hAnsi="Arial" w:cs="Arial"/>
                <w:szCs w:val="22"/>
              </w:rPr>
            </w:pP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 xml:space="preserve">Leading, planning and controlling all activities related to information systems including security </w:t>
            </w:r>
            <w:r w:rsidRPr="00A726BD">
              <w:rPr>
                <w:rFonts w:ascii="Arial" w:hAnsi="Arial" w:cs="Arial"/>
              </w:rPr>
              <w:lastRenderedPageBreak/>
              <w:t>architecture, information security management, information security governance and compliance and technical IT Security in operations.</w:t>
            </w: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Managing the Information Security Strategy and Road map to ensure compliance to relevant industry standards, frameworks, legislation and regulation.</w:t>
            </w: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Ensures that a formal set of processes are in place by to identify information security concerns, gaps and remedial actions to ensure the security of IT Operations.</w:t>
            </w: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 xml:space="preserve">Ensures that effective IT Security </w:t>
            </w:r>
            <w:r w:rsidRPr="00A726BD">
              <w:rPr>
                <w:rFonts w:ascii="Arial" w:hAnsi="Arial" w:cs="Arial"/>
              </w:rPr>
              <w:lastRenderedPageBreak/>
              <w:t>frameworks, policies and procedures are in place and updated when necessary. It also ensures that all systems comply to these during implementation and operations.</w:t>
            </w: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Ensures alignment and oversight that all Information and IT Security requirements are met during the IT Strategic Roadmap implementation.</w:t>
            </w:r>
          </w:p>
          <w:p w:rsidR="00EF4FD8" w:rsidRPr="00A726BD" w:rsidRDefault="00EF4FD8" w:rsidP="00461CCC">
            <w:pPr>
              <w:pStyle w:val="ListParagraph"/>
              <w:numPr>
                <w:ilvl w:val="0"/>
                <w:numId w:val="68"/>
              </w:numPr>
              <w:spacing w:line="320" w:lineRule="exact"/>
              <w:jc w:val="both"/>
              <w:rPr>
                <w:rFonts w:ascii="Arial" w:hAnsi="Arial" w:cs="Arial"/>
              </w:rPr>
            </w:pPr>
            <w:r w:rsidRPr="00A726BD">
              <w:rPr>
                <w:rFonts w:ascii="Arial" w:hAnsi="Arial" w:cs="Arial"/>
              </w:rPr>
              <w:t>Ensures compliance to legislation and regulations related to Information Security.</w:t>
            </w:r>
          </w:p>
          <w:p w:rsidR="00EF4FD8" w:rsidRPr="00A726BD" w:rsidRDefault="00EF4FD8" w:rsidP="00A726BD">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jc w:val="left"/>
              <w:rPr>
                <w:rFonts w:ascii="Arial" w:hAnsi="Arial" w:cs="Arial"/>
                <w:color w:val="0563C1"/>
                <w:szCs w:val="22"/>
                <w:u w:val="single"/>
                <w:lang w:val="en-ZA" w:eastAsia="en-ZA"/>
              </w:rPr>
            </w:pPr>
            <w:hyperlink r:id="rId167"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F4FD8"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F4FD8" w:rsidRPr="00A726BD" w:rsidRDefault="00EF4FD8" w:rsidP="00A726BD">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EF4FD8" w:rsidRPr="00A726BD" w:rsidRDefault="00EF4FD8" w:rsidP="00A726BD">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F4FD8" w:rsidRPr="00873BD3" w:rsidRDefault="00EF4FD8" w:rsidP="00131769">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86B4F"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86B4F" w:rsidRPr="00A726BD" w:rsidRDefault="00E86B4F" w:rsidP="00A726BD">
            <w:pPr>
              <w:spacing w:after="240"/>
              <w:contextualSpacing w:val="0"/>
              <w:rPr>
                <w:rFonts w:ascii="Arial" w:hAnsi="Arial" w:cs="Arial"/>
                <w:b/>
                <w:bCs/>
                <w:color w:val="000000"/>
                <w:szCs w:val="22"/>
                <w:lang w:val="en-ZA" w:eastAsia="en-ZA"/>
              </w:rPr>
            </w:pPr>
          </w:p>
        </w:tc>
        <w:tc>
          <w:tcPr>
            <w:tcW w:w="2693" w:type="dxa"/>
            <w:vMerge w:val="restart"/>
            <w:tcBorders>
              <w:top w:val="single" w:sz="4" w:space="0" w:color="auto"/>
              <w:left w:val="single" w:sz="4" w:space="0" w:color="auto"/>
              <w:right w:val="single" w:sz="4" w:space="0" w:color="auto"/>
            </w:tcBorders>
            <w:shd w:val="clear" w:color="auto" w:fill="A6A6A6" w:themeFill="background1" w:themeFillShade="A6"/>
            <w:vAlign w:val="bottom"/>
          </w:tcPr>
          <w:p w:rsidR="00E86B4F" w:rsidRPr="00A726BD" w:rsidRDefault="00E86B4F"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18" w:name="_Toc531161279"/>
            <w:r w:rsidRPr="00A726BD">
              <w:rPr>
                <w:rFonts w:ascii="Arial" w:hAnsi="Arial" w:cs="Arial"/>
                <w:color w:val="000000" w:themeColor="text1"/>
                <w:sz w:val="22"/>
                <w:szCs w:val="22"/>
              </w:rPr>
              <w:t>Service Integration</w:t>
            </w:r>
            <w:bookmarkEnd w:id="218"/>
          </w:p>
          <w:p w:rsidR="00E86B4F" w:rsidRPr="00A726BD" w:rsidRDefault="00E86B4F" w:rsidP="00A726BD">
            <w:pPr>
              <w:rPr>
                <w:rFonts w:ascii="Arial" w:hAnsi="Arial" w:cs="Arial"/>
                <w:szCs w:val="22"/>
              </w:rPr>
            </w:pPr>
          </w:p>
          <w:p w:rsidR="00E86B4F" w:rsidRPr="00A726BD" w:rsidRDefault="00E86B4F" w:rsidP="00A726BD">
            <w:pPr>
              <w:rPr>
                <w:rFonts w:ascii="Arial" w:hAnsi="Arial" w:cs="Arial"/>
                <w:szCs w:val="22"/>
              </w:rPr>
            </w:pPr>
            <w:r w:rsidRPr="00A726BD">
              <w:rPr>
                <w:rFonts w:ascii="Arial" w:hAnsi="Arial" w:cs="Arial"/>
                <w:szCs w:val="22"/>
              </w:rPr>
              <w:lastRenderedPageBreak/>
              <w:t>The below diagram depicts the Service Integration department organogram.</w:t>
            </w:r>
          </w:p>
          <w:p w:rsidR="00E86B4F" w:rsidRPr="00A726BD" w:rsidRDefault="00E86B4F" w:rsidP="00A726BD">
            <w:pPr>
              <w:pStyle w:val="Heading1"/>
              <w:numPr>
                <w:ilvl w:val="0"/>
                <w:numId w:val="0"/>
              </w:numPr>
              <w:tabs>
                <w:tab w:val="left" w:pos="0"/>
                <w:tab w:val="left" w:pos="851"/>
              </w:tabs>
              <w:spacing w:before="360"/>
              <w:ind w:left="432"/>
              <w:jc w:val="both"/>
              <w:rPr>
                <w:rFonts w:ascii="Arial" w:hAnsi="Arial" w:cs="Arial"/>
                <w:sz w:val="22"/>
                <w:szCs w:val="22"/>
                <w:highlight w:val="yellow"/>
              </w:rPr>
            </w:pPr>
            <w:bookmarkStart w:id="219" w:name="_Toc531161280"/>
            <w:r w:rsidRPr="00A726BD">
              <w:rPr>
                <w:rFonts w:ascii="Arial" w:hAnsi="Arial" w:cs="Arial"/>
                <w:noProof/>
                <w:sz w:val="22"/>
                <w:szCs w:val="22"/>
                <w:highlight w:val="yellow"/>
                <w:lang w:eastAsia="en-ZA"/>
              </w:rPr>
              <w:drawing>
                <wp:anchor distT="0" distB="0" distL="114300" distR="114300" simplePos="0" relativeHeight="251686912" behindDoc="1" locked="0" layoutInCell="1" allowOverlap="1" wp14:anchorId="0467C2D1" wp14:editId="1BA978CF">
                  <wp:simplePos x="0" y="0"/>
                  <wp:positionH relativeFrom="column">
                    <wp:posOffset>0</wp:posOffset>
                  </wp:positionH>
                  <wp:positionV relativeFrom="paragraph">
                    <wp:posOffset>130175</wp:posOffset>
                  </wp:positionV>
                  <wp:extent cx="1080000" cy="282548"/>
                  <wp:effectExtent l="0" t="0" r="6350" b="3810"/>
                  <wp:wrapTight wrapText="bothSides">
                    <wp:wrapPolygon edited="0">
                      <wp:start x="0" y="0"/>
                      <wp:lineTo x="0" y="20432"/>
                      <wp:lineTo x="21346" y="20432"/>
                      <wp:lineTo x="21346"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l="3744" b="24748"/>
                          <a:stretch/>
                        </pic:blipFill>
                        <pic:spPr bwMode="auto">
                          <a:xfrm>
                            <a:off x="0" y="0"/>
                            <a:ext cx="1080000" cy="2825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19"/>
          </w:p>
          <w:p w:rsidR="00E86B4F" w:rsidRPr="00A726BD" w:rsidRDefault="00E86B4F" w:rsidP="00A726BD">
            <w:pPr>
              <w:rPr>
                <w:rFonts w:ascii="Arial" w:hAnsi="Arial" w:cs="Arial"/>
                <w:color w:val="000000" w:themeColor="text1"/>
                <w:szCs w:val="22"/>
              </w:rPr>
            </w:pPr>
          </w:p>
          <w:p w:rsidR="00E86B4F" w:rsidRPr="00A726BD" w:rsidRDefault="00E86B4F"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20" w:name="_Toc531161281"/>
            <w:r w:rsidRPr="00A726BD">
              <w:rPr>
                <w:rFonts w:ascii="Arial" w:hAnsi="Arial" w:cs="Arial"/>
                <w:color w:val="000000" w:themeColor="text1"/>
                <w:sz w:val="22"/>
                <w:szCs w:val="22"/>
              </w:rPr>
              <w:t>Objective</w:t>
            </w:r>
            <w:bookmarkEnd w:id="220"/>
          </w:p>
          <w:p w:rsidR="00E86B4F" w:rsidRPr="00A726BD" w:rsidRDefault="00E86B4F" w:rsidP="00A726BD">
            <w:pPr>
              <w:rPr>
                <w:rFonts w:ascii="Arial" w:hAnsi="Arial" w:cs="Arial"/>
                <w:szCs w:val="22"/>
              </w:rPr>
            </w:pPr>
          </w:p>
          <w:p w:rsidR="00E86B4F" w:rsidRPr="00A726BD" w:rsidRDefault="00E86B4F" w:rsidP="00A726BD">
            <w:pPr>
              <w:rPr>
                <w:rFonts w:ascii="Arial" w:hAnsi="Arial" w:cs="Arial"/>
                <w:szCs w:val="22"/>
              </w:rPr>
            </w:pPr>
            <w:r w:rsidRPr="00A726BD">
              <w:rPr>
                <w:rFonts w:ascii="Arial" w:hAnsi="Arial" w:cs="Arial"/>
                <w:szCs w:val="22"/>
              </w:rPr>
              <w:t>The core competency of Service Integration is to create an environment where all IT service suppliers know their roles, responsibilities, context, are empowered to deliver and are also held accountable for the outcomes.</w:t>
            </w:r>
          </w:p>
          <w:p w:rsidR="00E86B4F" w:rsidRPr="00A726BD" w:rsidRDefault="00E86B4F" w:rsidP="00A726BD">
            <w:pPr>
              <w:rPr>
                <w:rFonts w:ascii="Arial" w:hAnsi="Arial" w:cs="Arial"/>
                <w:szCs w:val="22"/>
              </w:rPr>
            </w:pPr>
          </w:p>
          <w:p w:rsidR="00E86B4F" w:rsidRPr="00A726BD" w:rsidRDefault="00E86B4F" w:rsidP="00A726BD">
            <w:pPr>
              <w:pStyle w:val="Heading1"/>
              <w:numPr>
                <w:ilvl w:val="0"/>
                <w:numId w:val="0"/>
              </w:numPr>
              <w:tabs>
                <w:tab w:val="left" w:pos="851"/>
              </w:tabs>
              <w:spacing w:before="360"/>
              <w:jc w:val="both"/>
              <w:rPr>
                <w:rFonts w:ascii="Arial" w:hAnsi="Arial" w:cs="Arial"/>
                <w:color w:val="000000" w:themeColor="text1"/>
                <w:sz w:val="22"/>
                <w:szCs w:val="22"/>
              </w:rPr>
            </w:pPr>
            <w:bookmarkStart w:id="221" w:name="_Toc531161282"/>
            <w:r w:rsidRPr="00A726BD">
              <w:rPr>
                <w:rFonts w:ascii="Arial" w:hAnsi="Arial" w:cs="Arial"/>
                <w:color w:val="000000" w:themeColor="text1"/>
                <w:sz w:val="22"/>
                <w:szCs w:val="22"/>
              </w:rPr>
              <w:t>Services</w:t>
            </w:r>
            <w:bookmarkEnd w:id="221"/>
          </w:p>
          <w:p w:rsidR="00E86B4F" w:rsidRPr="00A726BD" w:rsidRDefault="00E86B4F" w:rsidP="00461CCC">
            <w:pPr>
              <w:pStyle w:val="ListParagraph"/>
              <w:numPr>
                <w:ilvl w:val="0"/>
                <w:numId w:val="69"/>
              </w:numPr>
              <w:jc w:val="both"/>
              <w:rPr>
                <w:rFonts w:ascii="Arial" w:hAnsi="Arial" w:cs="Arial"/>
              </w:rPr>
            </w:pPr>
            <w:r w:rsidRPr="00A726BD">
              <w:rPr>
                <w:rFonts w:ascii="Arial" w:hAnsi="Arial" w:cs="Arial"/>
              </w:rPr>
              <w:t>Understand the capabilities and responsibilities of each supplier.</w:t>
            </w:r>
          </w:p>
          <w:p w:rsidR="00E86B4F" w:rsidRPr="00A726BD" w:rsidRDefault="00E86B4F" w:rsidP="00461CCC">
            <w:pPr>
              <w:pStyle w:val="ListParagraph"/>
              <w:numPr>
                <w:ilvl w:val="0"/>
                <w:numId w:val="69"/>
              </w:numPr>
              <w:spacing w:after="0" w:line="320" w:lineRule="exact"/>
              <w:jc w:val="both"/>
              <w:rPr>
                <w:rFonts w:ascii="Arial" w:hAnsi="Arial" w:cs="Arial"/>
              </w:rPr>
            </w:pPr>
            <w:r w:rsidRPr="00A726BD">
              <w:rPr>
                <w:rFonts w:ascii="Arial" w:hAnsi="Arial" w:cs="Arial"/>
              </w:rPr>
              <w:t xml:space="preserve">Build a network of suppliers who will </w:t>
            </w:r>
            <w:r w:rsidRPr="00A726BD">
              <w:rPr>
                <w:rFonts w:ascii="Arial" w:hAnsi="Arial" w:cs="Arial"/>
              </w:rPr>
              <w:lastRenderedPageBreak/>
              <w:t>work with and support each other.</w:t>
            </w:r>
          </w:p>
          <w:p w:rsidR="00E86B4F" w:rsidRPr="00A726BD" w:rsidRDefault="00E86B4F" w:rsidP="00461CCC">
            <w:pPr>
              <w:pStyle w:val="ListParagraph"/>
              <w:numPr>
                <w:ilvl w:val="0"/>
                <w:numId w:val="69"/>
              </w:numPr>
              <w:spacing w:after="0" w:line="320" w:lineRule="exact"/>
              <w:jc w:val="both"/>
              <w:rPr>
                <w:rFonts w:ascii="Arial" w:hAnsi="Arial" w:cs="Arial"/>
              </w:rPr>
            </w:pPr>
            <w:r w:rsidRPr="00A726BD">
              <w:rPr>
                <w:rFonts w:ascii="Arial" w:hAnsi="Arial" w:cs="Arial"/>
              </w:rPr>
              <w:t>Perform appropriate assurance during the introduction of new and changed services.</w:t>
            </w:r>
          </w:p>
          <w:p w:rsidR="00E86B4F" w:rsidRPr="00A726BD" w:rsidRDefault="00E86B4F" w:rsidP="00461CCC">
            <w:pPr>
              <w:pStyle w:val="ListParagraph"/>
              <w:numPr>
                <w:ilvl w:val="0"/>
                <w:numId w:val="69"/>
              </w:numPr>
              <w:spacing w:after="0" w:line="320" w:lineRule="exact"/>
              <w:jc w:val="both"/>
              <w:rPr>
                <w:rFonts w:ascii="Arial" w:hAnsi="Arial" w:cs="Arial"/>
              </w:rPr>
            </w:pPr>
            <w:r w:rsidRPr="00A726BD">
              <w:rPr>
                <w:rFonts w:ascii="Arial" w:hAnsi="Arial" w:cs="Arial"/>
              </w:rPr>
              <w:t>Assess to an appropriate level the performance and capability of the suppliers.</w:t>
            </w:r>
          </w:p>
          <w:p w:rsidR="00E86B4F" w:rsidRPr="00A726BD" w:rsidRDefault="00E86B4F" w:rsidP="00461CCC">
            <w:pPr>
              <w:pStyle w:val="ListParagraph"/>
              <w:numPr>
                <w:ilvl w:val="0"/>
                <w:numId w:val="69"/>
              </w:numPr>
              <w:jc w:val="both"/>
              <w:rPr>
                <w:rFonts w:ascii="Arial" w:hAnsi="Arial" w:cs="Arial"/>
              </w:rPr>
            </w:pPr>
            <w:r w:rsidRPr="00A726BD">
              <w:rPr>
                <w:rFonts w:ascii="Arial" w:hAnsi="Arial" w:cs="Arial"/>
              </w:rPr>
              <w:t xml:space="preserve">Establish the </w:t>
            </w:r>
            <w:r w:rsidRPr="00A726BD">
              <w:rPr>
                <w:rFonts w:ascii="Arial" w:hAnsi="Arial" w:cs="Arial"/>
              </w:rPr>
              <w:t>necessary processes for managing</w:t>
            </w:r>
            <w:r w:rsidRPr="00A726BD">
              <w:rPr>
                <w:rFonts w:ascii="Arial" w:hAnsi="Arial" w:cs="Arial"/>
              </w:rPr>
              <w:t xml:space="preserve"> </w:t>
            </w:r>
            <w:r w:rsidRPr="00A726BD">
              <w:rPr>
                <w:rFonts w:ascii="Arial" w:hAnsi="Arial" w:cs="Arial"/>
              </w:rPr>
              <w:t>and governing the suppliers</w:t>
            </w:r>
          </w:p>
          <w:p w:rsidR="00E86B4F" w:rsidRPr="00A726BD" w:rsidRDefault="00E86B4F" w:rsidP="00A726BD">
            <w:pPr>
              <w:rPr>
                <w:rFonts w:ascii="Arial" w:hAnsi="Arial" w:cs="Arial"/>
                <w:szCs w:val="22"/>
              </w:rPr>
            </w:pPr>
          </w:p>
          <w:p w:rsidR="00E86B4F" w:rsidRPr="00A726BD" w:rsidRDefault="00E86B4F" w:rsidP="00A726BD">
            <w:pPr>
              <w:contextualSpacing w:val="0"/>
              <w:rPr>
                <w:rFonts w:ascii="Arial" w:hAnsi="Arial" w:cs="Arial"/>
                <w:b/>
                <w:bCs/>
                <w:color w:val="000000"/>
                <w:szCs w:val="22"/>
                <w:lang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lastRenderedPageBreak/>
              <w:t>Events and Other Information</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86B4F"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86B4F" w:rsidRPr="00873BD3" w:rsidRDefault="00E86B4F" w:rsidP="00E86B4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86B4F" w:rsidRPr="00873BD3" w:rsidRDefault="00E86B4F" w:rsidP="00E86B4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jc w:val="left"/>
              <w:rPr>
                <w:rFonts w:ascii="Arial" w:hAnsi="Arial" w:cs="Arial"/>
                <w:color w:val="0563C1"/>
                <w:szCs w:val="22"/>
                <w:u w:val="single"/>
                <w:lang w:val="en-ZA" w:eastAsia="en-ZA"/>
              </w:rPr>
            </w:pPr>
            <w:hyperlink r:id="rId169" w:history="1">
              <w:r w:rsidRPr="00873BD3">
                <w:rPr>
                  <w:rFonts w:ascii="Arial" w:hAnsi="Arial" w:cs="Arial"/>
                  <w:color w:val="0563C1"/>
                  <w:szCs w:val="22"/>
                  <w:u w:val="single"/>
                  <w:lang w:val="en-ZA" w:eastAsia="en-ZA"/>
                </w:rPr>
                <w:t>http://jnbproderweb/sites/PMDS/SitePages/Intro.aspx</w:t>
              </w:r>
            </w:hyperlink>
            <w:r w:rsidRPr="00873BD3">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Digital Content Specialist</w:t>
            </w:r>
          </w:p>
        </w:tc>
      </w:tr>
      <w:tr w:rsidR="00E86B4F"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86B4F" w:rsidRPr="00873BD3" w:rsidRDefault="00E86B4F" w:rsidP="00E86B4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A6A6A6" w:themeFill="background1" w:themeFillShade="A6"/>
            <w:vAlign w:val="bottom"/>
          </w:tcPr>
          <w:p w:rsidR="00E86B4F" w:rsidRPr="00873BD3" w:rsidRDefault="00E86B4F" w:rsidP="00E86B4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E86B4F" w:rsidRPr="00873BD3" w:rsidTr="00FE13BF">
        <w:trPr>
          <w:trHeight w:val="315"/>
        </w:trPr>
        <w:tc>
          <w:tcPr>
            <w:tcW w:w="3114" w:type="dxa"/>
            <w:vMerge/>
            <w:tcBorders>
              <w:left w:val="single" w:sz="4" w:space="0" w:color="auto"/>
              <w:right w:val="single" w:sz="4" w:space="0" w:color="auto"/>
            </w:tcBorders>
            <w:shd w:val="clear" w:color="auto" w:fill="A6A6A6" w:themeFill="background1" w:themeFillShade="A6"/>
            <w:vAlign w:val="bottom"/>
          </w:tcPr>
          <w:p w:rsidR="00E86B4F" w:rsidRPr="00873BD3" w:rsidRDefault="00E86B4F" w:rsidP="00E86B4F">
            <w:pPr>
              <w:spacing w:after="240"/>
              <w:contextualSpacing w:val="0"/>
              <w:jc w:val="center"/>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A6A6A6" w:themeFill="background1" w:themeFillShade="A6"/>
            <w:vAlign w:val="bottom"/>
          </w:tcPr>
          <w:p w:rsidR="00E86B4F" w:rsidRPr="00873BD3" w:rsidRDefault="00E86B4F" w:rsidP="00E86B4F">
            <w:pPr>
              <w:contextualSpacing w:val="0"/>
              <w:jc w:val="center"/>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jc w:val="left"/>
              <w:rPr>
                <w:rFonts w:ascii="Arial" w:hAnsi="Arial" w:cs="Arial"/>
                <w:color w:val="000000"/>
                <w:szCs w:val="22"/>
                <w:lang w:val="en-ZA" w:eastAsia="en-ZA"/>
              </w:rPr>
            </w:pPr>
            <w:r w:rsidRPr="00873BD3">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FF0000"/>
                <w:szCs w:val="22"/>
                <w:lang w:val="en-ZA" w:eastAsia="en-ZA"/>
              </w:rPr>
            </w:pPr>
            <w:r w:rsidRPr="00873BD3">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A6A6A6" w:themeFill="background1" w:themeFillShade="A6"/>
            <w:noWrap/>
            <w:vAlign w:val="center"/>
          </w:tcPr>
          <w:p w:rsidR="00E86B4F" w:rsidRPr="00873BD3" w:rsidRDefault="00E86B4F" w:rsidP="00E86B4F">
            <w:pPr>
              <w:contextualSpacing w:val="0"/>
              <w:rPr>
                <w:rFonts w:ascii="Arial" w:hAnsi="Arial" w:cs="Arial"/>
                <w:color w:val="000000"/>
                <w:szCs w:val="22"/>
                <w:lang w:val="en-ZA" w:eastAsia="en-ZA"/>
              </w:rPr>
            </w:pPr>
            <w:r w:rsidRPr="00873BD3">
              <w:rPr>
                <w:rFonts w:ascii="Arial" w:hAnsi="Arial" w:cs="Arial"/>
                <w:color w:val="000000"/>
                <w:szCs w:val="22"/>
                <w:lang w:eastAsia="en-ZA"/>
              </w:rPr>
              <w:t>N/A</w:t>
            </w:r>
          </w:p>
        </w:tc>
      </w:tr>
      <w:tr w:rsidR="00D721C0" w:rsidRPr="00873BD3" w:rsidTr="00FE13BF">
        <w:trPr>
          <w:trHeight w:val="315"/>
        </w:trPr>
        <w:tc>
          <w:tcPr>
            <w:tcW w:w="3114"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D721C0" w:rsidRPr="00FE13BF" w:rsidRDefault="00D721C0" w:rsidP="00FE13BF">
            <w:pPr>
              <w:spacing w:after="240"/>
              <w:contextualSpacing w:val="0"/>
              <w:rPr>
                <w:rFonts w:ascii="Arial" w:hAnsi="Arial" w:cs="Arial"/>
                <w:b/>
                <w:bCs/>
                <w:color w:val="000000"/>
                <w:szCs w:val="22"/>
                <w:lang w:val="en-ZA" w:eastAsia="en-ZA"/>
              </w:rPr>
            </w:pPr>
            <w:r w:rsidRPr="00FE13BF">
              <w:rPr>
                <w:rFonts w:ascii="Arial" w:hAnsi="Arial" w:cs="Arial"/>
                <w:b/>
                <w:bCs/>
                <w:color w:val="000000"/>
                <w:szCs w:val="22"/>
                <w:lang w:val="en-ZA" w:eastAsia="en-ZA"/>
              </w:rPr>
              <w:t>Company Secretariat</w:t>
            </w:r>
          </w:p>
          <w:p w:rsidR="00D721C0" w:rsidRPr="00FE13BF" w:rsidRDefault="00D721C0" w:rsidP="00FE13BF">
            <w:pPr>
              <w:pStyle w:val="Heading1"/>
              <w:numPr>
                <w:ilvl w:val="0"/>
                <w:numId w:val="0"/>
              </w:numPr>
              <w:tabs>
                <w:tab w:val="left" w:pos="851"/>
              </w:tabs>
              <w:spacing w:before="360"/>
              <w:jc w:val="both"/>
              <w:rPr>
                <w:rFonts w:ascii="Arial" w:hAnsi="Arial" w:cs="Arial"/>
                <w:sz w:val="22"/>
                <w:szCs w:val="22"/>
              </w:rPr>
            </w:pPr>
            <w:bookmarkStart w:id="222" w:name="_Toc532290120"/>
            <w:r w:rsidRPr="00FE13BF">
              <w:rPr>
                <w:rFonts w:ascii="Arial" w:hAnsi="Arial" w:cs="Arial"/>
                <w:color w:val="000000" w:themeColor="text1"/>
                <w:sz w:val="22"/>
                <w:szCs w:val="22"/>
              </w:rPr>
              <w:t>Divisional Organogram</w:t>
            </w:r>
            <w:bookmarkEnd w:id="222"/>
          </w:p>
          <w:p w:rsidR="00D721C0" w:rsidRPr="00FE13BF" w:rsidRDefault="00D721C0" w:rsidP="00FE13BF">
            <w:pPr>
              <w:spacing w:line="360" w:lineRule="auto"/>
              <w:ind w:firstLine="720"/>
              <w:rPr>
                <w:rFonts w:ascii="Arial" w:hAnsi="Arial" w:cs="Arial"/>
                <w:szCs w:val="22"/>
              </w:rPr>
            </w:pPr>
          </w:p>
          <w:p w:rsidR="00D721C0" w:rsidRPr="00FE13BF" w:rsidRDefault="00D721C0" w:rsidP="00FE13BF">
            <w:pPr>
              <w:spacing w:line="360" w:lineRule="auto"/>
              <w:rPr>
                <w:rFonts w:ascii="Arial" w:hAnsi="Arial" w:cs="Arial"/>
                <w:szCs w:val="22"/>
              </w:rPr>
            </w:pPr>
            <w:r w:rsidRPr="00FE13BF">
              <w:rPr>
                <w:rFonts w:ascii="Arial" w:hAnsi="Arial" w:cs="Arial"/>
                <w:szCs w:val="22"/>
              </w:rPr>
              <w:t>The below diagram depicts Company Secretariat division organogram:</w:t>
            </w:r>
          </w:p>
          <w:p w:rsidR="00D721C0" w:rsidRPr="00FE13BF" w:rsidRDefault="00D721C0" w:rsidP="00FE13BF">
            <w:pPr>
              <w:spacing w:line="360" w:lineRule="auto"/>
              <w:ind w:firstLine="720"/>
              <w:rPr>
                <w:rFonts w:ascii="Arial" w:hAnsi="Arial" w:cs="Arial"/>
                <w:szCs w:val="22"/>
              </w:rPr>
            </w:pPr>
            <w:r w:rsidRPr="00FE13BF">
              <w:rPr>
                <w:rFonts w:ascii="Arial" w:hAnsi="Arial" w:cs="Arial"/>
                <w:noProof/>
                <w:szCs w:val="22"/>
              </w:rPr>
              <w:lastRenderedPageBreak/>
              <w:drawing>
                <wp:inline distT="0" distB="0" distL="0" distR="0" wp14:anchorId="2C5632B1" wp14:editId="01E37C35">
                  <wp:extent cx="1080000" cy="787567"/>
                  <wp:effectExtent l="0" t="0" r="6350" b="0"/>
                  <wp:docPr id="3798" name="Picture 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6188" b="7025"/>
                          <a:stretch/>
                        </pic:blipFill>
                        <pic:spPr bwMode="auto">
                          <a:xfrm>
                            <a:off x="0" y="0"/>
                            <a:ext cx="1080000" cy="787567"/>
                          </a:xfrm>
                          <a:prstGeom prst="rect">
                            <a:avLst/>
                          </a:prstGeom>
                          <a:ln>
                            <a:noFill/>
                          </a:ln>
                          <a:extLst>
                            <a:ext uri="{53640926-AAD7-44D8-BBD7-CCE9431645EC}">
                              <a14:shadowObscured xmlns:a14="http://schemas.microsoft.com/office/drawing/2010/main"/>
                            </a:ext>
                          </a:extLst>
                        </pic:spPr>
                      </pic:pic>
                    </a:graphicData>
                  </a:graphic>
                </wp:inline>
              </w:drawing>
            </w:r>
          </w:p>
          <w:p w:rsidR="00D721C0" w:rsidRPr="00FE13BF" w:rsidRDefault="00D721C0" w:rsidP="00FE13BF">
            <w:pPr>
              <w:spacing w:after="240"/>
              <w:contextualSpacing w:val="0"/>
              <w:rPr>
                <w:rFonts w:ascii="Arial" w:hAnsi="Arial" w:cs="Arial"/>
                <w:b/>
                <w:bCs/>
                <w:color w:val="000000"/>
                <w:szCs w:val="22"/>
                <w:lang w:val="en-ZA" w:eastAsia="en-ZA"/>
              </w:rPr>
            </w:pPr>
            <w:r w:rsidRPr="00FE13BF">
              <w:rPr>
                <w:rFonts w:ascii="Arial" w:hAnsi="Arial" w:cs="Arial"/>
                <w:noProof/>
                <w:szCs w:val="22"/>
              </w:rPr>
              <w:drawing>
                <wp:inline distT="0" distB="0" distL="0" distR="0" wp14:anchorId="0F20B0CF" wp14:editId="742BA77A">
                  <wp:extent cx="1840230" cy="2466340"/>
                  <wp:effectExtent l="0" t="0" r="7620" b="0"/>
                  <wp:docPr id="3799" name="Picture 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40230" cy="2466340"/>
                          </a:xfrm>
                          <a:prstGeom prst="rect">
                            <a:avLst/>
                          </a:prstGeom>
                        </pic:spPr>
                      </pic:pic>
                    </a:graphicData>
                  </a:graphic>
                </wp:inline>
              </w:drawing>
            </w:r>
          </w:p>
          <w:p w:rsidR="00D721C0" w:rsidRPr="00FE13BF" w:rsidRDefault="00D721C0" w:rsidP="00FE13BF">
            <w:pPr>
              <w:pStyle w:val="Heading1"/>
              <w:numPr>
                <w:ilvl w:val="0"/>
                <w:numId w:val="0"/>
              </w:numPr>
              <w:tabs>
                <w:tab w:val="left" w:pos="851"/>
              </w:tabs>
              <w:spacing w:before="360"/>
              <w:jc w:val="both"/>
              <w:rPr>
                <w:rFonts w:ascii="Arial" w:hAnsi="Arial" w:cs="Arial"/>
                <w:color w:val="000000" w:themeColor="text1"/>
                <w:sz w:val="22"/>
                <w:szCs w:val="22"/>
              </w:rPr>
            </w:pPr>
            <w:bookmarkStart w:id="223" w:name="_Toc532290122"/>
            <w:r w:rsidRPr="00FE13BF">
              <w:rPr>
                <w:rFonts w:ascii="Arial" w:hAnsi="Arial" w:cs="Arial"/>
                <w:color w:val="000000" w:themeColor="text1"/>
                <w:sz w:val="22"/>
                <w:szCs w:val="22"/>
              </w:rPr>
              <w:t>Governance Structure</w:t>
            </w:r>
            <w:bookmarkEnd w:id="223"/>
          </w:p>
          <w:p w:rsidR="00D721C0" w:rsidRPr="00FE13BF" w:rsidRDefault="00D721C0" w:rsidP="00FE13BF">
            <w:pPr>
              <w:rPr>
                <w:rFonts w:ascii="Arial" w:hAnsi="Arial" w:cs="Arial"/>
                <w:color w:val="000000" w:themeColor="text1"/>
                <w:szCs w:val="22"/>
              </w:rPr>
            </w:pPr>
          </w:p>
          <w:p w:rsidR="00D721C0" w:rsidRPr="00FE13BF" w:rsidRDefault="00D721C0" w:rsidP="00FE13BF">
            <w:pPr>
              <w:rPr>
                <w:rFonts w:ascii="Arial" w:hAnsi="Arial" w:cs="Arial"/>
                <w:color w:val="000000" w:themeColor="text1"/>
                <w:szCs w:val="22"/>
              </w:rPr>
            </w:pPr>
            <w:r w:rsidRPr="00FE13BF">
              <w:rPr>
                <w:rFonts w:ascii="Arial" w:hAnsi="Arial" w:cs="Arial"/>
                <w:color w:val="000000" w:themeColor="text1"/>
                <w:szCs w:val="22"/>
              </w:rPr>
              <w:t>The below table list the governance committees which are managed by the Company Secretariat:</w:t>
            </w:r>
          </w:p>
          <w:p w:rsidR="00D721C0" w:rsidRPr="00FE13BF" w:rsidRDefault="00D721C0" w:rsidP="00FE13BF">
            <w:pPr>
              <w:pStyle w:val="Heading1"/>
              <w:numPr>
                <w:ilvl w:val="0"/>
                <w:numId w:val="0"/>
              </w:numPr>
              <w:tabs>
                <w:tab w:val="left" w:pos="851"/>
              </w:tabs>
              <w:spacing w:before="360"/>
              <w:jc w:val="both"/>
              <w:rPr>
                <w:rFonts w:ascii="Arial" w:hAnsi="Arial" w:cs="Arial"/>
                <w:color w:val="000000" w:themeColor="text1"/>
                <w:sz w:val="22"/>
                <w:szCs w:val="22"/>
              </w:rPr>
            </w:pPr>
            <w:bookmarkStart w:id="224" w:name="_Toc532290123"/>
            <w:r w:rsidRPr="00FE13BF">
              <w:rPr>
                <w:rFonts w:ascii="Arial" w:hAnsi="Arial" w:cs="Arial"/>
                <w:color w:val="000000" w:themeColor="text1"/>
                <w:sz w:val="22"/>
                <w:szCs w:val="22"/>
              </w:rPr>
              <w:t>Board and Board Committees</w:t>
            </w:r>
            <w:bookmarkEnd w:id="224"/>
          </w:p>
          <w:p w:rsidR="00D721C0" w:rsidRPr="00FE13BF" w:rsidRDefault="00D721C0" w:rsidP="00FE13BF">
            <w:pPr>
              <w:rPr>
                <w:rFonts w:ascii="Arial" w:hAnsi="Arial" w:cs="Arial"/>
                <w:color w:val="000000" w:themeColor="text1"/>
                <w:szCs w:val="22"/>
              </w:rPr>
            </w:pPr>
          </w:p>
          <w:p w:rsidR="00D721C0" w:rsidRPr="00FE13BF" w:rsidRDefault="00D721C0" w:rsidP="00FE13BF">
            <w:pPr>
              <w:rPr>
                <w:rFonts w:ascii="Arial" w:hAnsi="Arial" w:cs="Arial"/>
                <w:color w:val="000000" w:themeColor="text1"/>
                <w:szCs w:val="22"/>
              </w:rPr>
            </w:pPr>
            <w:r w:rsidRPr="00FE13BF">
              <w:rPr>
                <w:rFonts w:ascii="Arial" w:hAnsi="Arial" w:cs="Arial"/>
                <w:color w:val="000000" w:themeColor="text1"/>
                <w:szCs w:val="22"/>
              </w:rPr>
              <w:lastRenderedPageBreak/>
              <w:t>The below diagram depicts the Board Structure:</w:t>
            </w:r>
          </w:p>
          <w:p w:rsidR="00D721C0" w:rsidRPr="00FE13BF" w:rsidRDefault="00D721C0" w:rsidP="00FE13BF">
            <w:pPr>
              <w:rPr>
                <w:rFonts w:ascii="Arial" w:hAnsi="Arial" w:cs="Arial"/>
                <w:szCs w:val="22"/>
              </w:rPr>
            </w:pPr>
          </w:p>
          <w:p w:rsidR="00D721C0" w:rsidRPr="00FE13BF" w:rsidRDefault="00D721C0" w:rsidP="00FE13BF">
            <w:pPr>
              <w:rPr>
                <w:rFonts w:ascii="Arial" w:hAnsi="Arial" w:cs="Arial"/>
                <w:szCs w:val="22"/>
              </w:rPr>
            </w:pPr>
            <w:r w:rsidRPr="00FE13BF">
              <w:rPr>
                <w:rFonts w:ascii="Arial" w:hAnsi="Arial" w:cs="Arial"/>
                <w:noProof/>
                <w:szCs w:val="22"/>
                <w:lang w:eastAsia="en-ZA"/>
              </w:rPr>
              <w:drawing>
                <wp:inline distT="0" distB="0" distL="0" distR="0" wp14:anchorId="49C4DF97" wp14:editId="20C28FD4">
                  <wp:extent cx="1080000" cy="283466"/>
                  <wp:effectExtent l="0" t="0" r="6350" b="2540"/>
                  <wp:docPr id="3800" name="Picture 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032" b="9533"/>
                          <a:stretch/>
                        </pic:blipFill>
                        <pic:spPr bwMode="auto">
                          <a:xfrm>
                            <a:off x="0" y="0"/>
                            <a:ext cx="1080000" cy="283466"/>
                          </a:xfrm>
                          <a:prstGeom prst="rect">
                            <a:avLst/>
                          </a:prstGeom>
                          <a:ln>
                            <a:noFill/>
                          </a:ln>
                          <a:extLst>
                            <a:ext uri="{53640926-AAD7-44D8-BBD7-CCE9431645EC}">
                              <a14:shadowObscured xmlns:a14="http://schemas.microsoft.com/office/drawing/2010/main"/>
                            </a:ext>
                          </a:extLst>
                        </pic:spPr>
                      </pic:pic>
                    </a:graphicData>
                  </a:graphic>
                </wp:inline>
              </w:drawing>
            </w:r>
          </w:p>
          <w:p w:rsidR="00D721C0" w:rsidRPr="00FE13BF" w:rsidRDefault="00D721C0" w:rsidP="00FE13BF">
            <w:pPr>
              <w:rPr>
                <w:rFonts w:ascii="Arial" w:hAnsi="Arial" w:cs="Arial"/>
                <w:szCs w:val="22"/>
              </w:rPr>
            </w:pPr>
          </w:p>
          <w:p w:rsidR="00D721C0" w:rsidRPr="00FE13BF" w:rsidRDefault="00D721C0" w:rsidP="00FE13BF">
            <w:pPr>
              <w:rPr>
                <w:rFonts w:ascii="Arial" w:hAnsi="Arial" w:cs="Arial"/>
                <w:szCs w:val="22"/>
              </w:rPr>
            </w:pPr>
            <w:r w:rsidRPr="00FE13BF">
              <w:rPr>
                <w:rFonts w:ascii="Arial" w:hAnsi="Arial" w:cs="Arial"/>
                <w:szCs w:val="22"/>
              </w:rPr>
              <w:t>The below table lists the Board and Board Committee responsibilities:</w:t>
            </w:r>
          </w:p>
          <w:p w:rsidR="00D721C0" w:rsidRPr="00FE13BF" w:rsidRDefault="00D721C0" w:rsidP="00FE13BF">
            <w:pPr>
              <w:rPr>
                <w:rFonts w:ascii="Arial" w:hAnsi="Arial" w:cs="Arial"/>
                <w:szCs w:val="22"/>
              </w:rPr>
            </w:pPr>
          </w:p>
          <w:p w:rsidR="00D721C0" w:rsidRPr="00FE13BF" w:rsidRDefault="00D721C0" w:rsidP="00FE13BF">
            <w:pPr>
              <w:spacing w:after="240"/>
              <w:contextualSpacing w:val="0"/>
              <w:rPr>
                <w:rFonts w:ascii="Arial" w:hAnsi="Arial" w:cs="Arial"/>
                <w:b/>
                <w:bCs/>
                <w:color w:val="000000"/>
                <w:szCs w:val="22"/>
                <w:lang w:val="en-ZA" w:eastAsia="en-ZA"/>
              </w:rPr>
            </w:pPr>
            <w:r w:rsidRPr="00FE13BF">
              <w:rPr>
                <w:rFonts w:ascii="Arial" w:hAnsi="Arial" w:cs="Arial"/>
                <w:noProof/>
                <w:szCs w:val="22"/>
              </w:rPr>
              <w:drawing>
                <wp:inline distT="0" distB="0" distL="0" distR="0" wp14:anchorId="6314880A" wp14:editId="25B3C12D">
                  <wp:extent cx="1840230" cy="1851025"/>
                  <wp:effectExtent l="0" t="0" r="7620" b="0"/>
                  <wp:docPr id="3801" name="Picture 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40230" cy="1851025"/>
                          </a:xfrm>
                          <a:prstGeom prst="rect">
                            <a:avLst/>
                          </a:prstGeom>
                        </pic:spPr>
                      </pic:pic>
                    </a:graphicData>
                  </a:graphic>
                </wp:inline>
              </w:drawing>
            </w:r>
          </w:p>
          <w:p w:rsidR="00D721C0" w:rsidRPr="00FE13BF" w:rsidRDefault="00D721C0" w:rsidP="00FE13BF">
            <w:pPr>
              <w:pStyle w:val="Heading1"/>
              <w:numPr>
                <w:ilvl w:val="0"/>
                <w:numId w:val="0"/>
              </w:numPr>
              <w:tabs>
                <w:tab w:val="left" w:pos="851"/>
              </w:tabs>
              <w:spacing w:before="360"/>
              <w:jc w:val="both"/>
              <w:rPr>
                <w:rFonts w:ascii="Arial" w:hAnsi="Arial" w:cs="Arial"/>
                <w:color w:val="000000" w:themeColor="text1"/>
                <w:sz w:val="22"/>
                <w:szCs w:val="22"/>
              </w:rPr>
            </w:pPr>
            <w:bookmarkStart w:id="225" w:name="_Toc532290124"/>
            <w:r w:rsidRPr="00FE13BF">
              <w:rPr>
                <w:rFonts w:ascii="Arial" w:hAnsi="Arial" w:cs="Arial"/>
                <w:color w:val="000000" w:themeColor="text1"/>
                <w:sz w:val="22"/>
                <w:szCs w:val="22"/>
              </w:rPr>
              <w:t>Management Committees</w:t>
            </w:r>
            <w:bookmarkEnd w:id="225"/>
          </w:p>
          <w:p w:rsidR="00D721C0" w:rsidRPr="00FE13BF" w:rsidRDefault="00D721C0" w:rsidP="00FE13BF">
            <w:pPr>
              <w:rPr>
                <w:rFonts w:ascii="Arial" w:hAnsi="Arial" w:cs="Arial"/>
                <w:szCs w:val="22"/>
              </w:rPr>
            </w:pPr>
          </w:p>
          <w:p w:rsidR="00D721C0" w:rsidRPr="00FE13BF" w:rsidRDefault="00D721C0" w:rsidP="00FE13BF">
            <w:pPr>
              <w:rPr>
                <w:rFonts w:ascii="Arial" w:hAnsi="Arial" w:cs="Arial"/>
                <w:szCs w:val="22"/>
              </w:rPr>
            </w:pPr>
            <w:r w:rsidRPr="00FE13BF">
              <w:rPr>
                <w:rFonts w:ascii="Arial" w:hAnsi="Arial" w:cs="Arial"/>
                <w:szCs w:val="22"/>
              </w:rPr>
              <w:t>The below diagram depicts the Management Committees Structure:</w:t>
            </w:r>
          </w:p>
          <w:p w:rsidR="00D721C0" w:rsidRPr="00FE13BF" w:rsidRDefault="00D721C0" w:rsidP="00FE13BF">
            <w:pPr>
              <w:rPr>
                <w:rFonts w:ascii="Arial" w:hAnsi="Arial" w:cs="Arial"/>
                <w:szCs w:val="22"/>
              </w:rPr>
            </w:pPr>
            <w:r w:rsidRPr="00FE13BF">
              <w:rPr>
                <w:rFonts w:ascii="Arial" w:hAnsi="Arial" w:cs="Arial"/>
                <w:noProof/>
                <w:szCs w:val="22"/>
                <w:lang w:eastAsia="en-ZA"/>
              </w:rPr>
              <w:drawing>
                <wp:inline distT="0" distB="0" distL="0" distR="0" wp14:anchorId="7C069125" wp14:editId="22FB2251">
                  <wp:extent cx="1080000" cy="418457"/>
                  <wp:effectExtent l="0" t="0" r="6350" b="1270"/>
                  <wp:docPr id="3802" name="Picture 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964" b="5957"/>
                          <a:stretch/>
                        </pic:blipFill>
                        <pic:spPr bwMode="auto">
                          <a:xfrm>
                            <a:off x="0" y="0"/>
                            <a:ext cx="1080000" cy="418457"/>
                          </a:xfrm>
                          <a:prstGeom prst="rect">
                            <a:avLst/>
                          </a:prstGeom>
                          <a:ln>
                            <a:noFill/>
                          </a:ln>
                          <a:extLst>
                            <a:ext uri="{53640926-AAD7-44D8-BBD7-CCE9431645EC}">
                              <a14:shadowObscured xmlns:a14="http://schemas.microsoft.com/office/drawing/2010/main"/>
                            </a:ext>
                          </a:extLst>
                        </pic:spPr>
                      </pic:pic>
                    </a:graphicData>
                  </a:graphic>
                </wp:inline>
              </w:drawing>
            </w:r>
          </w:p>
          <w:p w:rsidR="00D721C0" w:rsidRPr="00FE13BF" w:rsidRDefault="00D721C0" w:rsidP="00FE13BF">
            <w:pPr>
              <w:rPr>
                <w:rFonts w:ascii="Arial" w:hAnsi="Arial" w:cs="Arial"/>
                <w:szCs w:val="22"/>
              </w:rPr>
            </w:pPr>
            <w:r w:rsidRPr="00FE13BF">
              <w:rPr>
                <w:rFonts w:ascii="Arial" w:hAnsi="Arial" w:cs="Arial"/>
                <w:szCs w:val="22"/>
              </w:rPr>
              <w:t>The below table lists the Management Committee types and their responsibilities:</w:t>
            </w:r>
          </w:p>
          <w:p w:rsidR="00D721C0" w:rsidRPr="00FE13BF" w:rsidRDefault="00D721C0" w:rsidP="00FE13BF">
            <w:pPr>
              <w:spacing w:after="240"/>
              <w:contextualSpacing w:val="0"/>
              <w:rPr>
                <w:rFonts w:ascii="Arial" w:hAnsi="Arial" w:cs="Arial"/>
                <w:b/>
                <w:bCs/>
                <w:color w:val="000000"/>
                <w:szCs w:val="22"/>
                <w:lang w:eastAsia="en-ZA"/>
              </w:rPr>
            </w:pPr>
            <w:r w:rsidRPr="00FE13BF">
              <w:rPr>
                <w:rFonts w:ascii="Arial" w:hAnsi="Arial" w:cs="Arial"/>
                <w:noProof/>
                <w:szCs w:val="22"/>
              </w:rPr>
              <w:lastRenderedPageBreak/>
              <w:drawing>
                <wp:inline distT="0" distB="0" distL="0" distR="0" wp14:anchorId="17604A3B" wp14:editId="640C73E0">
                  <wp:extent cx="1840230" cy="2130425"/>
                  <wp:effectExtent l="0" t="0" r="7620" b="3175"/>
                  <wp:docPr id="3803" name="Picture 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40230" cy="2130425"/>
                          </a:xfrm>
                          <a:prstGeom prst="rect">
                            <a:avLst/>
                          </a:prstGeom>
                        </pic:spPr>
                      </pic:pic>
                    </a:graphicData>
                  </a:graphic>
                </wp:inline>
              </w:drawing>
            </w:r>
          </w:p>
          <w:p w:rsidR="00D721C0" w:rsidRPr="00FE13BF" w:rsidRDefault="00D721C0" w:rsidP="00FE13BF">
            <w:pPr>
              <w:pStyle w:val="Heading1"/>
              <w:numPr>
                <w:ilvl w:val="0"/>
                <w:numId w:val="0"/>
              </w:numPr>
              <w:tabs>
                <w:tab w:val="left" w:pos="851"/>
              </w:tabs>
              <w:spacing w:before="360"/>
              <w:jc w:val="both"/>
              <w:rPr>
                <w:rFonts w:ascii="Arial" w:hAnsi="Arial" w:cs="Arial"/>
                <w:color w:val="000000" w:themeColor="text1"/>
                <w:sz w:val="22"/>
                <w:szCs w:val="22"/>
              </w:rPr>
            </w:pPr>
            <w:bookmarkStart w:id="226" w:name="_Toc532290125"/>
            <w:proofErr w:type="spellStart"/>
            <w:r w:rsidRPr="00FE13BF">
              <w:rPr>
                <w:rFonts w:ascii="Arial" w:hAnsi="Arial" w:cs="Arial"/>
                <w:color w:val="000000" w:themeColor="text1"/>
                <w:sz w:val="22"/>
                <w:szCs w:val="22"/>
              </w:rPr>
              <w:t>CoSec</w:t>
            </w:r>
            <w:proofErr w:type="spellEnd"/>
            <w:r w:rsidRPr="00FE13BF">
              <w:rPr>
                <w:rFonts w:ascii="Arial" w:hAnsi="Arial" w:cs="Arial"/>
                <w:color w:val="000000" w:themeColor="text1"/>
                <w:sz w:val="22"/>
                <w:szCs w:val="22"/>
              </w:rPr>
              <w:t xml:space="preserve"> Processes and Committee Requirements</w:t>
            </w:r>
            <w:bookmarkEnd w:id="226"/>
          </w:p>
          <w:p w:rsidR="00D721C0" w:rsidRPr="00FE13BF" w:rsidRDefault="00D721C0" w:rsidP="00FE13BF">
            <w:pPr>
              <w:rPr>
                <w:rFonts w:ascii="Arial" w:hAnsi="Arial" w:cs="Arial"/>
                <w:szCs w:val="22"/>
              </w:rPr>
            </w:pPr>
          </w:p>
          <w:p w:rsidR="00D721C0" w:rsidRPr="00FE13BF" w:rsidRDefault="00D721C0" w:rsidP="00FE13BF">
            <w:pPr>
              <w:rPr>
                <w:rFonts w:ascii="Arial" w:hAnsi="Arial" w:cs="Arial"/>
                <w:szCs w:val="22"/>
              </w:rPr>
            </w:pPr>
            <w:r w:rsidRPr="00FE13BF">
              <w:rPr>
                <w:rFonts w:ascii="Arial" w:hAnsi="Arial" w:cs="Arial"/>
                <w:szCs w:val="22"/>
              </w:rPr>
              <w:t>Submissions for all committees are due at Secretariat nine (9) days before the relevant committee meeting date.</w:t>
            </w:r>
          </w:p>
          <w:p w:rsidR="00D721C0" w:rsidRPr="00FE13BF" w:rsidRDefault="00D721C0" w:rsidP="00FE13BF">
            <w:pPr>
              <w:rPr>
                <w:rFonts w:ascii="Arial" w:hAnsi="Arial" w:cs="Arial"/>
                <w:szCs w:val="22"/>
              </w:rPr>
            </w:pPr>
            <w:r w:rsidRPr="00FE13BF">
              <w:rPr>
                <w:rFonts w:ascii="Arial" w:hAnsi="Arial" w:cs="Arial"/>
                <w:szCs w:val="22"/>
              </w:rPr>
              <w:t xml:space="preserve">Each committee must hold sufficient meetings to discharge its duties as set out in the respective terms of reference. The following are guidelines on the frequency of meetings. </w:t>
            </w:r>
          </w:p>
          <w:p w:rsidR="00D721C0" w:rsidRPr="00FE13BF" w:rsidRDefault="00D721C0" w:rsidP="00FE13BF">
            <w:pPr>
              <w:rPr>
                <w:rFonts w:ascii="Arial" w:hAnsi="Arial" w:cs="Arial"/>
                <w:szCs w:val="22"/>
              </w:rPr>
            </w:pPr>
            <w:r w:rsidRPr="00FE13BF">
              <w:rPr>
                <w:rFonts w:ascii="Arial" w:hAnsi="Arial" w:cs="Arial"/>
                <w:noProof/>
                <w:szCs w:val="22"/>
              </w:rPr>
              <w:lastRenderedPageBreak/>
              <w:drawing>
                <wp:inline distT="0" distB="0" distL="0" distR="0" wp14:anchorId="4CC64C4A" wp14:editId="6E698CA5">
                  <wp:extent cx="1840230" cy="1697355"/>
                  <wp:effectExtent l="0" t="0" r="7620" b="0"/>
                  <wp:docPr id="3804" name="Picture 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40230" cy="1697355"/>
                          </a:xfrm>
                          <a:prstGeom prst="rect">
                            <a:avLst/>
                          </a:prstGeom>
                        </pic:spPr>
                      </pic:pic>
                    </a:graphicData>
                  </a:graphic>
                </wp:inline>
              </w:drawing>
            </w:r>
          </w:p>
          <w:p w:rsidR="00D721C0" w:rsidRPr="00FE13BF" w:rsidRDefault="00D721C0" w:rsidP="00FE13BF">
            <w:pPr>
              <w:rPr>
                <w:rFonts w:ascii="Arial" w:hAnsi="Arial" w:cs="Arial"/>
                <w:szCs w:val="22"/>
              </w:rPr>
            </w:pPr>
            <w:r w:rsidRPr="00FE13BF">
              <w:rPr>
                <w:rFonts w:ascii="Arial" w:hAnsi="Arial" w:cs="Arial"/>
                <w:szCs w:val="22"/>
              </w:rPr>
              <w:t>The Company Secretariat is also responsible for the governance and meeting administration for the following:</w:t>
            </w:r>
          </w:p>
          <w:p w:rsidR="00D721C0" w:rsidRPr="00FE13BF" w:rsidRDefault="00D721C0" w:rsidP="00FE13BF">
            <w:pPr>
              <w:pStyle w:val="ListParagraph"/>
              <w:numPr>
                <w:ilvl w:val="0"/>
                <w:numId w:val="48"/>
              </w:numPr>
              <w:spacing w:after="0" w:line="320" w:lineRule="exact"/>
              <w:jc w:val="both"/>
              <w:rPr>
                <w:rFonts w:ascii="Arial" w:hAnsi="Arial" w:cs="Arial"/>
              </w:rPr>
            </w:pPr>
            <w:r w:rsidRPr="00FE13BF">
              <w:rPr>
                <w:rFonts w:ascii="Arial" w:hAnsi="Arial" w:cs="Arial"/>
              </w:rPr>
              <w:t>Precinct 2A Investments SOC Ltd (ACSA Subsidiary) – meets quarterly</w:t>
            </w:r>
          </w:p>
          <w:p w:rsidR="00D721C0" w:rsidRPr="00FE13BF" w:rsidRDefault="00D721C0" w:rsidP="00FE13BF">
            <w:pPr>
              <w:pStyle w:val="ListParagraph"/>
              <w:numPr>
                <w:ilvl w:val="0"/>
                <w:numId w:val="48"/>
              </w:numPr>
              <w:spacing w:after="0" w:line="320" w:lineRule="exact"/>
              <w:jc w:val="both"/>
              <w:rPr>
                <w:rFonts w:ascii="Arial" w:hAnsi="Arial" w:cs="Arial"/>
              </w:rPr>
            </w:pPr>
            <w:r w:rsidRPr="00FE13BF">
              <w:rPr>
                <w:rFonts w:ascii="Arial" w:hAnsi="Arial" w:cs="Arial"/>
              </w:rPr>
              <w:t xml:space="preserve">JIA Piazza Park SOC Ltd (ACSA Subsidiary) – meets quarterly </w:t>
            </w:r>
          </w:p>
          <w:p w:rsidR="00D721C0" w:rsidRPr="00FE13BF" w:rsidRDefault="00D721C0" w:rsidP="00FE13BF">
            <w:pPr>
              <w:pStyle w:val="ListParagraph"/>
              <w:numPr>
                <w:ilvl w:val="0"/>
                <w:numId w:val="48"/>
              </w:numPr>
              <w:spacing w:after="0" w:line="320" w:lineRule="exact"/>
              <w:jc w:val="both"/>
              <w:rPr>
                <w:rFonts w:ascii="Arial" w:hAnsi="Arial" w:cs="Arial"/>
              </w:rPr>
            </w:pPr>
            <w:proofErr w:type="spellStart"/>
            <w:r w:rsidRPr="00FE13BF">
              <w:rPr>
                <w:rFonts w:ascii="Arial" w:hAnsi="Arial" w:cs="Arial"/>
              </w:rPr>
              <w:t>Sakhisizwe</w:t>
            </w:r>
            <w:proofErr w:type="spellEnd"/>
            <w:r w:rsidRPr="00FE13BF">
              <w:rPr>
                <w:rFonts w:ascii="Arial" w:hAnsi="Arial" w:cs="Arial"/>
              </w:rPr>
              <w:t xml:space="preserve"> Community Programme NPC – meets quarterly </w:t>
            </w:r>
          </w:p>
        </w:tc>
        <w:tc>
          <w:tcPr>
            <w:tcW w:w="2693" w:type="dxa"/>
            <w:vMerge w:val="restart"/>
            <w:tcBorders>
              <w:top w:val="single" w:sz="4" w:space="0" w:color="auto"/>
              <w:left w:val="single" w:sz="4" w:space="0" w:color="auto"/>
              <w:right w:val="single" w:sz="4" w:space="0" w:color="auto"/>
            </w:tcBorders>
            <w:shd w:val="clear" w:color="auto" w:fill="BFBFBF" w:themeFill="background1" w:themeFillShade="BF"/>
            <w:vAlign w:val="bottom"/>
          </w:tcPr>
          <w:p w:rsidR="00D721C0" w:rsidRPr="00FE13BF" w:rsidRDefault="00D721C0" w:rsidP="00FE13BF">
            <w:pPr>
              <w:contextualSpacing w:val="0"/>
              <w:rPr>
                <w:rFonts w:ascii="Arial" w:hAnsi="Arial" w:cs="Arial"/>
                <w:bCs/>
                <w:color w:val="000000"/>
                <w:szCs w:val="22"/>
                <w:lang w:val="en-ZA" w:eastAsia="en-ZA"/>
              </w:rPr>
            </w:pPr>
            <w:r w:rsidRPr="00FE13BF">
              <w:rPr>
                <w:rFonts w:ascii="Arial" w:hAnsi="Arial" w:cs="Arial"/>
                <w:bCs/>
                <w:color w:val="000000"/>
                <w:szCs w:val="22"/>
                <w:lang w:val="en-ZA" w:eastAsia="en-ZA"/>
              </w:rPr>
              <w:lastRenderedPageBreak/>
              <w:t>N/A</w:t>
            </w: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p w:rsidR="00D721C0" w:rsidRPr="00FE13BF" w:rsidRDefault="00D721C0" w:rsidP="00FE13BF">
            <w:pPr>
              <w:contextualSpacing w:val="0"/>
              <w:rPr>
                <w:rFonts w:ascii="Arial" w:hAnsi="Arial" w:cs="Arial"/>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Events and Other Information</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FF0000"/>
                <w:szCs w:val="22"/>
                <w:lang w:val="en-ZA" w:eastAsia="en-ZA"/>
              </w:rPr>
            </w:pPr>
            <w:r w:rsidRPr="00FE13B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r>
      <w:tr w:rsidR="00D721C0" w:rsidRPr="00873BD3" w:rsidTr="00FE13BF">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721C0" w:rsidRPr="00FE13BF" w:rsidRDefault="00D721C0" w:rsidP="00FE13BF">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D721C0" w:rsidRPr="00FE13BF" w:rsidRDefault="00D721C0" w:rsidP="00FE13B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Documents; Templates  and Policies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563C1"/>
                <w:szCs w:val="22"/>
                <w:u w:val="single"/>
                <w:lang w:val="en-ZA" w:eastAsia="en-ZA"/>
              </w:rPr>
            </w:pPr>
            <w:hyperlink r:id="rId177" w:history="1">
              <w:r w:rsidRPr="00FE13BF">
                <w:rPr>
                  <w:rFonts w:ascii="Arial" w:hAnsi="Arial" w:cs="Arial"/>
                  <w:color w:val="0563C1"/>
                  <w:szCs w:val="22"/>
                  <w:u w:val="single"/>
                  <w:lang w:val="en-ZA" w:eastAsia="en-ZA"/>
                </w:rPr>
                <w:t>http://jnbproderweb/sites/PMDS/SitePages/Intro.aspx</w:t>
              </w:r>
            </w:hyperlink>
            <w:r w:rsidRPr="00FE13BF">
              <w:rPr>
                <w:rFonts w:ascii="Arial" w:hAnsi="Arial" w:cs="Arial"/>
                <w:color w:val="0563C1"/>
                <w:szCs w:val="22"/>
                <w:u w:val="single"/>
                <w:lang w:val="en-ZA" w:eastAsia="en-ZA"/>
              </w:rPr>
              <w:t xml:space="preserve"> </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Hyperlink</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Digital Content Specialist</w:t>
            </w:r>
          </w:p>
        </w:tc>
      </w:tr>
      <w:tr w:rsidR="00D721C0" w:rsidRPr="00873BD3" w:rsidTr="00FE13BF">
        <w:trPr>
          <w:trHeight w:val="315"/>
        </w:trPr>
        <w:tc>
          <w:tcPr>
            <w:tcW w:w="3114" w:type="dxa"/>
            <w:vMerge/>
            <w:tcBorders>
              <w:left w:val="single" w:sz="4" w:space="0" w:color="auto"/>
              <w:right w:val="single" w:sz="4" w:space="0" w:color="auto"/>
            </w:tcBorders>
            <w:shd w:val="clear" w:color="auto" w:fill="BFBFBF" w:themeFill="background1" w:themeFillShade="BF"/>
            <w:vAlign w:val="bottom"/>
          </w:tcPr>
          <w:p w:rsidR="00D721C0" w:rsidRPr="00FE13BF" w:rsidRDefault="00D721C0" w:rsidP="00FE13BF">
            <w:pPr>
              <w:spacing w:after="240"/>
              <w:contextualSpacing w:val="0"/>
              <w:rPr>
                <w:rFonts w:ascii="Arial" w:hAnsi="Arial" w:cs="Arial"/>
                <w:b/>
                <w:bCs/>
                <w:color w:val="000000"/>
                <w:szCs w:val="22"/>
                <w:lang w:val="en-ZA" w:eastAsia="en-ZA"/>
              </w:rPr>
            </w:pPr>
          </w:p>
        </w:tc>
        <w:tc>
          <w:tcPr>
            <w:tcW w:w="2693" w:type="dxa"/>
            <w:vMerge/>
            <w:tcBorders>
              <w:left w:val="single" w:sz="4" w:space="0" w:color="auto"/>
              <w:right w:val="single" w:sz="4" w:space="0" w:color="auto"/>
            </w:tcBorders>
            <w:shd w:val="clear" w:color="auto" w:fill="BFBFBF" w:themeFill="background1" w:themeFillShade="BF"/>
            <w:vAlign w:val="bottom"/>
          </w:tcPr>
          <w:p w:rsidR="00D721C0" w:rsidRPr="00FE13BF" w:rsidRDefault="00D721C0" w:rsidP="00FE13B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Contacts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FF0000"/>
                <w:szCs w:val="22"/>
                <w:lang w:val="en-ZA" w:eastAsia="en-ZA"/>
              </w:rPr>
            </w:pPr>
            <w:r w:rsidRPr="00FE13B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r>
      <w:tr w:rsidR="00D721C0" w:rsidRPr="00873BD3" w:rsidTr="00FE13BF">
        <w:trPr>
          <w:trHeight w:val="315"/>
        </w:trPr>
        <w:tc>
          <w:tcPr>
            <w:tcW w:w="3114"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D721C0" w:rsidRPr="00FE13BF" w:rsidRDefault="00D721C0" w:rsidP="00FE13BF">
            <w:pPr>
              <w:spacing w:after="240"/>
              <w:contextualSpacing w:val="0"/>
              <w:rPr>
                <w:rFonts w:ascii="Arial" w:hAnsi="Arial" w:cs="Arial"/>
                <w:b/>
                <w:bCs/>
                <w:color w:val="000000"/>
                <w:szCs w:val="22"/>
                <w:lang w:val="en-ZA" w:eastAsia="en-ZA"/>
              </w:rPr>
            </w:pPr>
          </w:p>
        </w:tc>
        <w:tc>
          <w:tcPr>
            <w:tcW w:w="2693" w:type="dxa"/>
            <w:vMerge/>
            <w:tcBorders>
              <w:left w:val="single" w:sz="4" w:space="0" w:color="auto"/>
              <w:bottom w:val="single" w:sz="4" w:space="0" w:color="auto"/>
              <w:right w:val="single" w:sz="4" w:space="0" w:color="auto"/>
            </w:tcBorders>
            <w:shd w:val="clear" w:color="auto" w:fill="BFBFBF" w:themeFill="background1" w:themeFillShade="BF"/>
            <w:vAlign w:val="bottom"/>
          </w:tcPr>
          <w:p w:rsidR="00D721C0" w:rsidRPr="00FE13BF" w:rsidRDefault="00D721C0" w:rsidP="00FE13BF">
            <w:pPr>
              <w:contextualSpacing w:val="0"/>
              <w:rPr>
                <w:rFonts w:ascii="Arial" w:hAnsi="Arial" w:cs="Arial"/>
                <w:b/>
                <w:bCs/>
                <w:color w:val="000000"/>
                <w:szCs w:val="22"/>
                <w:lang w:val="en-ZA" w:eastAsia="en-ZA"/>
              </w:rPr>
            </w:pP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KPIs</w:t>
            </w:r>
          </w:p>
        </w:tc>
        <w:tc>
          <w:tcPr>
            <w:tcW w:w="290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FF0000"/>
                <w:szCs w:val="22"/>
                <w:lang w:val="en-ZA" w:eastAsia="en-ZA"/>
              </w:rPr>
            </w:pPr>
            <w:r w:rsidRPr="00FE13BF">
              <w:rPr>
                <w:rFonts w:ascii="Arial" w:hAnsi="Arial" w:cs="Arial"/>
                <w:color w:val="FF0000"/>
                <w:szCs w:val="22"/>
                <w:lang w:eastAsia="en-ZA"/>
              </w:rPr>
              <w:t>No content provided</w:t>
            </w:r>
          </w:p>
        </w:tc>
        <w:tc>
          <w:tcPr>
            <w:tcW w:w="139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c>
          <w:tcPr>
            <w:tcW w:w="2308"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rsidR="00D721C0" w:rsidRPr="00FE13BF" w:rsidRDefault="00D721C0" w:rsidP="00FE13BF">
            <w:pPr>
              <w:contextualSpacing w:val="0"/>
              <w:rPr>
                <w:rFonts w:ascii="Arial" w:hAnsi="Arial" w:cs="Arial"/>
                <w:color w:val="000000"/>
                <w:szCs w:val="22"/>
                <w:lang w:val="en-ZA" w:eastAsia="en-ZA"/>
              </w:rPr>
            </w:pPr>
            <w:r w:rsidRPr="00FE13BF">
              <w:rPr>
                <w:rFonts w:ascii="Arial" w:hAnsi="Arial" w:cs="Arial"/>
                <w:color w:val="000000"/>
                <w:szCs w:val="22"/>
                <w:lang w:eastAsia="en-ZA"/>
              </w:rPr>
              <w:t>N/A</w:t>
            </w:r>
          </w:p>
        </w:tc>
      </w:tr>
    </w:tbl>
    <w:p w:rsidR="00DD0B8C" w:rsidRDefault="00DD0B8C" w:rsidP="00DD0B8C">
      <w:pPr>
        <w:spacing w:line="259" w:lineRule="auto"/>
        <w:jc w:val="left"/>
      </w:pPr>
    </w:p>
    <w:p w:rsidR="008505B4" w:rsidRDefault="008505B4" w:rsidP="00DD0B8C">
      <w:pPr>
        <w:spacing w:line="259" w:lineRule="auto"/>
        <w:jc w:val="left"/>
      </w:pPr>
    </w:p>
    <w:p w:rsidR="00E9691B" w:rsidRDefault="00E9691B" w:rsidP="00E9691B">
      <w:pPr>
        <w:pStyle w:val="Heading2"/>
        <w:rPr>
          <w:rFonts w:ascii="Arial" w:hAnsi="Arial" w:cs="Arial"/>
          <w:sz w:val="24"/>
          <w:szCs w:val="24"/>
        </w:rPr>
      </w:pPr>
      <w:r>
        <w:rPr>
          <w:rFonts w:ascii="Arial" w:hAnsi="Arial" w:cs="Arial"/>
          <w:sz w:val="24"/>
          <w:szCs w:val="24"/>
        </w:rPr>
        <w:t>Intranet Landing Page</w:t>
      </w:r>
    </w:p>
    <w:p w:rsidR="00E9691B" w:rsidRDefault="00E9691B" w:rsidP="00E9691B">
      <w:r>
        <w:t>The table below depicts components that will be on the ACSA Intranet’s main landing page</w:t>
      </w:r>
    </w:p>
    <w:p w:rsidR="00E9691B" w:rsidRPr="00E9691B" w:rsidRDefault="00E9691B" w:rsidP="00E9691B"/>
    <w:tbl>
      <w:tblPr>
        <w:tblStyle w:val="TableGrid"/>
        <w:tblW w:w="0" w:type="auto"/>
        <w:tblInd w:w="576" w:type="dxa"/>
        <w:tblLook w:val="04A0" w:firstRow="1" w:lastRow="0" w:firstColumn="1" w:lastColumn="0" w:noHBand="0" w:noVBand="1"/>
      </w:tblPr>
      <w:tblGrid>
        <w:gridCol w:w="3390"/>
        <w:gridCol w:w="3389"/>
        <w:gridCol w:w="3359"/>
        <w:gridCol w:w="3398"/>
      </w:tblGrid>
      <w:tr w:rsidR="00B1587F" w:rsidTr="00B1587F">
        <w:trPr>
          <w:trHeight w:val="589"/>
        </w:trPr>
        <w:tc>
          <w:tcPr>
            <w:tcW w:w="3528" w:type="dxa"/>
          </w:tcPr>
          <w:p w:rsidR="00B1587F" w:rsidRPr="00B1587F" w:rsidRDefault="00B1587F" w:rsidP="00B1587F">
            <w:pPr>
              <w:pStyle w:val="Heading2"/>
              <w:numPr>
                <w:ilvl w:val="0"/>
                <w:numId w:val="0"/>
              </w:numPr>
              <w:outlineLvl w:val="1"/>
              <w:rPr>
                <w:rFonts w:ascii="Arial" w:hAnsi="Arial" w:cs="Arial"/>
                <w:color w:val="000000" w:themeColor="text1"/>
                <w:sz w:val="24"/>
                <w:szCs w:val="24"/>
              </w:rPr>
            </w:pPr>
            <w:r w:rsidRPr="00B1587F">
              <w:rPr>
                <w:rFonts w:ascii="Arial" w:hAnsi="Arial" w:cs="Arial"/>
                <w:color w:val="000000" w:themeColor="text1"/>
                <w:sz w:val="24"/>
                <w:szCs w:val="24"/>
              </w:rPr>
              <w:t>Component</w:t>
            </w:r>
          </w:p>
        </w:tc>
        <w:tc>
          <w:tcPr>
            <w:tcW w:w="3528" w:type="dxa"/>
          </w:tcPr>
          <w:p w:rsidR="00B1587F" w:rsidRPr="00B1587F" w:rsidRDefault="00B1587F" w:rsidP="00B1587F">
            <w:pPr>
              <w:pStyle w:val="Heading2"/>
              <w:numPr>
                <w:ilvl w:val="0"/>
                <w:numId w:val="0"/>
              </w:numPr>
              <w:outlineLvl w:val="1"/>
              <w:rPr>
                <w:rFonts w:ascii="Arial" w:hAnsi="Arial" w:cs="Arial"/>
                <w:color w:val="000000" w:themeColor="text1"/>
                <w:sz w:val="24"/>
                <w:szCs w:val="24"/>
              </w:rPr>
            </w:pPr>
          </w:p>
          <w:p w:rsidR="00B1587F" w:rsidRPr="00B1587F" w:rsidRDefault="00B1587F" w:rsidP="00B1587F">
            <w:pPr>
              <w:pStyle w:val="Heading2"/>
              <w:numPr>
                <w:ilvl w:val="0"/>
                <w:numId w:val="0"/>
              </w:numPr>
              <w:outlineLvl w:val="1"/>
              <w:rPr>
                <w:rFonts w:ascii="Arial" w:hAnsi="Arial" w:cs="Arial"/>
                <w:color w:val="000000" w:themeColor="text1"/>
                <w:sz w:val="24"/>
                <w:szCs w:val="24"/>
              </w:rPr>
            </w:pPr>
            <w:r w:rsidRPr="00B1587F">
              <w:rPr>
                <w:rFonts w:ascii="Arial" w:hAnsi="Arial" w:cs="Arial"/>
                <w:color w:val="000000" w:themeColor="text1"/>
                <w:sz w:val="24"/>
                <w:szCs w:val="24"/>
              </w:rPr>
              <w:t>Co</w:t>
            </w:r>
            <w:r>
              <w:rPr>
                <w:rFonts w:ascii="Arial" w:hAnsi="Arial" w:cs="Arial"/>
                <w:color w:val="000000" w:themeColor="text1"/>
                <w:sz w:val="24"/>
                <w:szCs w:val="24"/>
              </w:rPr>
              <w:t>mponent</w:t>
            </w:r>
            <w:bookmarkStart w:id="227" w:name="_GoBack"/>
            <w:bookmarkEnd w:id="227"/>
            <w:r w:rsidRPr="00B1587F">
              <w:rPr>
                <w:rFonts w:ascii="Arial" w:hAnsi="Arial" w:cs="Arial"/>
                <w:color w:val="000000" w:themeColor="text1"/>
                <w:sz w:val="24"/>
                <w:szCs w:val="24"/>
              </w:rPr>
              <w:t xml:space="preserve"> Provided</w:t>
            </w:r>
          </w:p>
        </w:tc>
        <w:tc>
          <w:tcPr>
            <w:tcW w:w="3528" w:type="dxa"/>
          </w:tcPr>
          <w:p w:rsidR="00B1587F" w:rsidRPr="00B1587F" w:rsidRDefault="00B1587F" w:rsidP="00B1587F">
            <w:pPr>
              <w:pStyle w:val="Heading2"/>
              <w:numPr>
                <w:ilvl w:val="0"/>
                <w:numId w:val="0"/>
              </w:numPr>
              <w:outlineLvl w:val="1"/>
              <w:rPr>
                <w:rFonts w:ascii="Arial" w:hAnsi="Arial" w:cs="Arial"/>
                <w:color w:val="000000" w:themeColor="text1"/>
                <w:sz w:val="24"/>
                <w:szCs w:val="24"/>
              </w:rPr>
            </w:pPr>
          </w:p>
          <w:p w:rsidR="00B1587F" w:rsidRPr="00B1587F" w:rsidRDefault="00B1587F" w:rsidP="00B1587F">
            <w:pPr>
              <w:pStyle w:val="Heading2"/>
              <w:numPr>
                <w:ilvl w:val="0"/>
                <w:numId w:val="0"/>
              </w:numPr>
              <w:outlineLvl w:val="1"/>
              <w:rPr>
                <w:rFonts w:ascii="Arial" w:hAnsi="Arial" w:cs="Arial"/>
                <w:color w:val="000000" w:themeColor="text1"/>
                <w:sz w:val="24"/>
                <w:szCs w:val="24"/>
              </w:rPr>
            </w:pPr>
            <w:r w:rsidRPr="00B1587F">
              <w:rPr>
                <w:rFonts w:ascii="Arial" w:hAnsi="Arial" w:cs="Arial"/>
                <w:color w:val="000000" w:themeColor="text1"/>
                <w:sz w:val="24"/>
                <w:szCs w:val="24"/>
              </w:rPr>
              <w:t>Content Type</w:t>
            </w:r>
          </w:p>
        </w:tc>
        <w:tc>
          <w:tcPr>
            <w:tcW w:w="3528" w:type="dxa"/>
          </w:tcPr>
          <w:p w:rsidR="00B1587F" w:rsidRPr="00B1587F" w:rsidRDefault="00B1587F" w:rsidP="00B1587F">
            <w:pPr>
              <w:pStyle w:val="Heading2"/>
              <w:numPr>
                <w:ilvl w:val="0"/>
                <w:numId w:val="0"/>
              </w:numPr>
              <w:outlineLvl w:val="1"/>
              <w:rPr>
                <w:rFonts w:ascii="Arial" w:hAnsi="Arial" w:cs="Arial"/>
                <w:color w:val="000000" w:themeColor="text1"/>
                <w:sz w:val="24"/>
                <w:szCs w:val="24"/>
              </w:rPr>
            </w:pPr>
          </w:p>
          <w:p w:rsidR="00B1587F" w:rsidRPr="00B1587F" w:rsidRDefault="00B1587F" w:rsidP="00B1587F">
            <w:pPr>
              <w:pStyle w:val="Heading2"/>
              <w:numPr>
                <w:ilvl w:val="0"/>
                <w:numId w:val="0"/>
              </w:numPr>
              <w:outlineLvl w:val="1"/>
              <w:rPr>
                <w:rFonts w:ascii="Arial" w:hAnsi="Arial" w:cs="Arial"/>
                <w:color w:val="000000" w:themeColor="text1"/>
                <w:sz w:val="24"/>
                <w:szCs w:val="24"/>
              </w:rPr>
            </w:pPr>
            <w:r w:rsidRPr="00B1587F">
              <w:rPr>
                <w:rFonts w:ascii="Arial" w:hAnsi="Arial" w:cs="Arial"/>
                <w:color w:val="000000" w:themeColor="text1"/>
                <w:sz w:val="24"/>
                <w:szCs w:val="24"/>
              </w:rPr>
              <w:t>Management of Content</w:t>
            </w:r>
          </w:p>
        </w:tc>
      </w:tr>
      <w:tr w:rsidR="00B1587F" w:rsidTr="00B1587F">
        <w:trPr>
          <w:trHeight w:val="589"/>
        </w:trPr>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r w:rsidRPr="00B1587F">
              <w:rPr>
                <w:rFonts w:ascii="Arial" w:hAnsi="Arial" w:cs="Arial"/>
                <w:b w:val="0"/>
                <w:color w:val="000000" w:themeColor="text1"/>
                <w:sz w:val="22"/>
                <w:szCs w:val="22"/>
              </w:rPr>
              <w:t>Web Banner</w:t>
            </w: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r w:rsidRPr="00B1587F">
              <w:rPr>
                <w:rFonts w:ascii="Arial" w:hAnsi="Arial" w:cs="Arial"/>
                <w:b w:val="0"/>
                <w:color w:val="000000" w:themeColor="text1"/>
                <w:sz w:val="22"/>
                <w:szCs w:val="22"/>
              </w:rPr>
              <w:t>Image</w:t>
            </w: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r w:rsidRPr="00B1587F">
              <w:rPr>
                <w:rFonts w:ascii="Arial" w:hAnsi="Arial" w:cs="Arial"/>
                <w:b w:val="0"/>
                <w:color w:val="000000" w:themeColor="text1"/>
                <w:sz w:val="22"/>
                <w:szCs w:val="22"/>
              </w:rPr>
              <w:t>Digital Content Specialist</w:t>
            </w:r>
          </w:p>
        </w:tc>
      </w:tr>
      <w:tr w:rsidR="00B1587F" w:rsidTr="00B1587F">
        <w:trPr>
          <w:trHeight w:val="589"/>
        </w:trPr>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r>
              <w:rPr>
                <w:rFonts w:ascii="Arial" w:hAnsi="Arial" w:cs="Arial"/>
                <w:b w:val="0"/>
                <w:color w:val="000000" w:themeColor="text1"/>
                <w:sz w:val="22"/>
                <w:szCs w:val="22"/>
              </w:rPr>
              <w:t>Divisions</w:t>
            </w: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p>
        </w:tc>
        <w:tc>
          <w:tcPr>
            <w:tcW w:w="3528" w:type="dxa"/>
          </w:tcPr>
          <w:p w:rsidR="00B1587F" w:rsidRPr="00B1587F" w:rsidRDefault="00B1587F" w:rsidP="00B1587F">
            <w:pPr>
              <w:pStyle w:val="Heading2"/>
              <w:numPr>
                <w:ilvl w:val="0"/>
                <w:numId w:val="0"/>
              </w:numPr>
              <w:outlineLvl w:val="1"/>
              <w:rPr>
                <w:rFonts w:ascii="Arial" w:hAnsi="Arial" w:cs="Arial"/>
                <w:b w:val="0"/>
                <w:color w:val="000000" w:themeColor="text1"/>
                <w:sz w:val="22"/>
                <w:szCs w:val="22"/>
              </w:rPr>
            </w:pPr>
          </w:p>
        </w:tc>
      </w:tr>
    </w:tbl>
    <w:p w:rsidR="008B6AEF" w:rsidRPr="00E9691B" w:rsidRDefault="008B6AEF" w:rsidP="00E9691B">
      <w:pPr>
        <w:pStyle w:val="Heading2"/>
        <w:rPr>
          <w:rFonts w:ascii="Arial" w:hAnsi="Arial" w:cs="Arial"/>
          <w:sz w:val="24"/>
          <w:szCs w:val="24"/>
        </w:rPr>
        <w:sectPr w:rsidR="008B6AEF" w:rsidRPr="00E9691B" w:rsidSect="008F7619">
          <w:headerReference w:type="default" r:id="rId178"/>
          <w:pgSz w:w="16838" w:h="11906" w:orient="landscape"/>
          <w:pgMar w:top="1440" w:right="1440" w:bottom="1440" w:left="1276" w:header="426" w:footer="196" w:gutter="0"/>
          <w:cols w:space="720"/>
          <w:docGrid w:linePitch="299"/>
        </w:sectPr>
      </w:pPr>
    </w:p>
    <w:p w:rsidR="00DD0B8C" w:rsidRPr="00360C76" w:rsidRDefault="00DD0B8C" w:rsidP="00DD0B8C">
      <w:pPr>
        <w:spacing w:line="259" w:lineRule="auto"/>
        <w:jc w:val="left"/>
      </w:pPr>
    </w:p>
    <w:p w:rsidR="00DD0B8C" w:rsidRPr="00C47E13" w:rsidRDefault="00DD0B8C" w:rsidP="00DD0B8C">
      <w:pPr>
        <w:pStyle w:val="Heading1"/>
      </w:pPr>
      <w:bookmarkStart w:id="228" w:name="_Toc532543690"/>
      <w:r>
        <w:t>SECURITY</w:t>
      </w:r>
      <w:bookmarkEnd w:id="228"/>
    </w:p>
    <w:p w:rsidR="00DD0B8C" w:rsidRDefault="00DD0B8C" w:rsidP="00DD0B8C">
      <w:pPr>
        <w:spacing w:after="255"/>
        <w:ind w:left="-5" w:right="14"/>
        <w:rPr>
          <w:rFonts w:ascii="Arial" w:hAnsi="Arial" w:cs="Arial"/>
        </w:rPr>
      </w:pPr>
      <w:r w:rsidRPr="007617D3">
        <w:rPr>
          <w:rFonts w:ascii="Arial" w:hAnsi="Arial" w:cs="Arial"/>
        </w:rPr>
        <w:t xml:space="preserve">The root site collection of the Intranet will make use of the standard SharePoint Groups to provide security. The following 3 (three) groups are available by default: </w:t>
      </w:r>
    </w:p>
    <w:p w:rsidR="00DD0B8C" w:rsidRPr="007617D3" w:rsidRDefault="00DD0B8C" w:rsidP="00DD0B8C">
      <w:pPr>
        <w:spacing w:after="255"/>
        <w:ind w:left="-5" w:right="14"/>
        <w:rPr>
          <w:rFonts w:ascii="Arial" w:hAnsi="Arial" w:cs="Arial"/>
        </w:rPr>
      </w:pPr>
    </w:p>
    <w:p w:rsidR="00DD0B8C" w:rsidRPr="007617D3" w:rsidRDefault="00DD0B8C" w:rsidP="00DD0B8C">
      <w:pPr>
        <w:numPr>
          <w:ilvl w:val="0"/>
          <w:numId w:val="33"/>
        </w:numPr>
        <w:spacing w:after="16"/>
        <w:ind w:right="14" w:hanging="360"/>
        <w:contextualSpacing w:val="0"/>
        <w:rPr>
          <w:rFonts w:ascii="Arial" w:hAnsi="Arial" w:cs="Arial"/>
        </w:rPr>
      </w:pPr>
      <w:r w:rsidRPr="007617D3">
        <w:rPr>
          <w:rFonts w:ascii="Arial" w:hAnsi="Arial" w:cs="Arial"/>
        </w:rPr>
        <w:t xml:space="preserve">The Owners Group – Users that belong to this group will have administrator rights across the site collection. </w:t>
      </w:r>
    </w:p>
    <w:p w:rsidR="00DD0B8C" w:rsidRPr="007617D3" w:rsidRDefault="00DD0B8C" w:rsidP="00DD0B8C">
      <w:pPr>
        <w:numPr>
          <w:ilvl w:val="0"/>
          <w:numId w:val="33"/>
        </w:numPr>
        <w:spacing w:after="11"/>
        <w:ind w:right="14" w:hanging="360"/>
        <w:contextualSpacing w:val="0"/>
        <w:rPr>
          <w:rFonts w:ascii="Arial" w:hAnsi="Arial" w:cs="Arial"/>
        </w:rPr>
      </w:pPr>
      <w:r w:rsidRPr="007617D3">
        <w:rPr>
          <w:rFonts w:ascii="Arial" w:hAnsi="Arial" w:cs="Arial"/>
        </w:rPr>
        <w:t xml:space="preserve">The Members Group – Users that belong to this group will have contribution rights on the site collection. </w:t>
      </w:r>
    </w:p>
    <w:p w:rsidR="00DD0B8C" w:rsidRPr="007617D3" w:rsidRDefault="00DD0B8C" w:rsidP="00DD0B8C">
      <w:pPr>
        <w:numPr>
          <w:ilvl w:val="0"/>
          <w:numId w:val="33"/>
        </w:numPr>
        <w:spacing w:after="240"/>
        <w:ind w:right="14" w:hanging="360"/>
        <w:contextualSpacing w:val="0"/>
        <w:rPr>
          <w:rFonts w:ascii="Arial" w:hAnsi="Arial" w:cs="Arial"/>
        </w:rPr>
      </w:pPr>
      <w:r w:rsidRPr="007617D3">
        <w:rPr>
          <w:rFonts w:ascii="Arial" w:hAnsi="Arial" w:cs="Arial"/>
        </w:rPr>
        <w:t xml:space="preserve">The Visitors Group – Users that belong to this group will only be able to view the site, and items on the site. </w:t>
      </w:r>
    </w:p>
    <w:p w:rsidR="00DD0B8C" w:rsidRPr="007617D3" w:rsidRDefault="00DD0B8C" w:rsidP="00DD0B8C">
      <w:pPr>
        <w:spacing w:after="257"/>
        <w:ind w:left="-5" w:right="14"/>
        <w:rPr>
          <w:rFonts w:ascii="Arial" w:hAnsi="Arial" w:cs="Arial"/>
        </w:rPr>
      </w:pPr>
      <w:r w:rsidRPr="007617D3">
        <w:rPr>
          <w:rFonts w:ascii="Arial" w:hAnsi="Arial" w:cs="Arial"/>
        </w:rPr>
        <w:t xml:space="preserve">To allow for publishing functionality, the SharePoint Publishing Feature will be activated in the root site collection of the Intranet, and complexes. Because this feature is activated </w:t>
      </w:r>
      <w:ins w:id="229" w:author="Retselisitsoe Molaoa" w:date="2018-12-19T09:40:00Z">
        <w:r>
          <w:rPr>
            <w:rFonts w:ascii="Arial" w:hAnsi="Arial" w:cs="Arial"/>
          </w:rPr>
          <w:t xml:space="preserve">for </w:t>
        </w:r>
      </w:ins>
      <w:r w:rsidRPr="007617D3">
        <w:rPr>
          <w:rFonts w:ascii="Arial" w:hAnsi="Arial" w:cs="Arial"/>
        </w:rPr>
        <w:t xml:space="preserve">the following additional groups are available: </w:t>
      </w:r>
    </w:p>
    <w:p w:rsidR="00DD0B8C" w:rsidRPr="007617D3" w:rsidRDefault="00DD0B8C" w:rsidP="00DD0B8C">
      <w:pPr>
        <w:pStyle w:val="ListParagraph"/>
        <w:numPr>
          <w:ilvl w:val="0"/>
          <w:numId w:val="34"/>
        </w:numPr>
        <w:spacing w:after="16" w:line="240" w:lineRule="auto"/>
        <w:ind w:right="14"/>
        <w:contextualSpacing w:val="0"/>
        <w:jc w:val="both"/>
        <w:rPr>
          <w:rFonts w:ascii="Arial" w:hAnsi="Arial" w:cs="Arial"/>
        </w:rPr>
      </w:pPr>
      <w:r w:rsidRPr="007617D3">
        <w:rPr>
          <w:rFonts w:ascii="Arial" w:hAnsi="Arial" w:cs="Arial"/>
        </w:rPr>
        <w:t xml:space="preserve">Approvers – Users that belong to this group are able to edit and approve list items across the site collection.  </w:t>
      </w:r>
    </w:p>
    <w:p w:rsidR="00DD0B8C" w:rsidRPr="007617D3" w:rsidRDefault="00DD0B8C" w:rsidP="00DD0B8C">
      <w:pPr>
        <w:pStyle w:val="ListParagraph"/>
        <w:numPr>
          <w:ilvl w:val="0"/>
          <w:numId w:val="34"/>
        </w:numPr>
        <w:spacing w:after="16" w:line="240" w:lineRule="auto"/>
        <w:ind w:right="14"/>
        <w:contextualSpacing w:val="0"/>
        <w:jc w:val="both"/>
        <w:rPr>
          <w:rFonts w:ascii="Arial" w:hAnsi="Arial" w:cs="Arial"/>
        </w:rPr>
      </w:pPr>
      <w:r w:rsidRPr="007617D3">
        <w:rPr>
          <w:rFonts w:ascii="Arial" w:hAnsi="Arial" w:cs="Arial"/>
        </w:rPr>
        <w:t xml:space="preserve">Design – Users in this group has restricted permissions to the site. The can view, add, update and delete list items and documents unless permissions are explicitly removed from a list or library. </w:t>
      </w:r>
    </w:p>
    <w:p w:rsidR="00DD0B8C" w:rsidRDefault="00DD0B8C" w:rsidP="00DD0B8C">
      <w:pPr>
        <w:pStyle w:val="ListParagraph"/>
        <w:numPr>
          <w:ilvl w:val="0"/>
          <w:numId w:val="34"/>
        </w:numPr>
        <w:spacing w:line="240" w:lineRule="auto"/>
        <w:ind w:right="14"/>
        <w:contextualSpacing w:val="0"/>
        <w:jc w:val="both"/>
        <w:rPr>
          <w:rFonts w:ascii="Arial" w:hAnsi="Arial" w:cs="Arial"/>
        </w:rPr>
        <w:sectPr w:rsidR="00DD0B8C" w:rsidSect="008F7619">
          <w:headerReference w:type="default" r:id="rId179"/>
          <w:pgSz w:w="11906" w:h="16838"/>
          <w:pgMar w:top="1440" w:right="1440" w:bottom="1276" w:left="1440" w:header="426" w:footer="196" w:gutter="0"/>
          <w:cols w:space="720"/>
          <w:docGrid w:linePitch="299"/>
        </w:sectPr>
      </w:pPr>
      <w:r w:rsidRPr="007617D3">
        <w:rPr>
          <w:rFonts w:ascii="Arial" w:hAnsi="Arial" w:cs="Arial"/>
        </w:rPr>
        <w:t>Hierarchy Managers – Users that belong to this group will be able to create sub sites and pages</w:t>
      </w:r>
    </w:p>
    <w:p w:rsidR="00DD0B8C" w:rsidRPr="00D11F39" w:rsidRDefault="00DD0B8C" w:rsidP="00DD0B8C">
      <w:pPr>
        <w:ind w:right="14"/>
        <w:contextualSpacing w:val="0"/>
        <w:rPr>
          <w:rFonts w:ascii="Arial" w:hAnsi="Arial" w:cs="Arial"/>
        </w:rPr>
      </w:pPr>
    </w:p>
    <w:p w:rsidR="00DD0B8C" w:rsidRPr="007617D3" w:rsidRDefault="00DD0B8C" w:rsidP="00DD0B8C">
      <w:pPr>
        <w:ind w:left="-5" w:right="14"/>
        <w:rPr>
          <w:rFonts w:ascii="Arial" w:hAnsi="Arial" w:cs="Arial"/>
        </w:rPr>
      </w:pPr>
      <w:r w:rsidRPr="007617D3">
        <w:rPr>
          <w:rFonts w:ascii="Arial" w:hAnsi="Arial" w:cs="Arial"/>
        </w:rPr>
        <w:t xml:space="preserve">The ACSA ICT and Corporate Digital Marketing currently make use of the above mentioned Owners Group and the Members Group for project functionality purposes. Users that are tasked with managing content would normally be placed in either the Owners Group, the Members Group or the Approvers Group, however doing this will allow content management users to possibly view or edit the contents of (possibly private or company sensitive) SharePoint items (either documents or list items).  </w:t>
      </w:r>
    </w:p>
    <w:p w:rsidR="00DD0B8C" w:rsidRDefault="00DD0B8C" w:rsidP="00DD0B8C">
      <w:pPr>
        <w:spacing w:after="96" w:line="259" w:lineRule="auto"/>
        <w:jc w:val="left"/>
      </w:pPr>
      <w:r>
        <w:t xml:space="preserve"> </w:t>
      </w:r>
    </w:p>
    <w:p w:rsidR="00DD0B8C" w:rsidRDefault="00DD0B8C" w:rsidP="00DD0B8C">
      <w:pPr>
        <w:spacing w:line="363" w:lineRule="auto"/>
        <w:ind w:left="-5" w:right="14"/>
        <w:rPr>
          <w:rFonts w:ascii="Arial" w:hAnsi="Arial" w:cs="Arial"/>
        </w:rPr>
      </w:pPr>
      <w:r w:rsidRPr="007617D3">
        <w:rPr>
          <w:rFonts w:ascii="Arial" w:hAnsi="Arial" w:cs="Arial"/>
        </w:rPr>
        <w:t xml:space="preserve">In order to prevent content management users from viewing or editing the SharePoint items, three (3) additional security groups will be created in each site collection: </w:t>
      </w:r>
    </w:p>
    <w:p w:rsidR="00DD0B8C" w:rsidRDefault="00DD0B8C" w:rsidP="00DD0B8C">
      <w:pPr>
        <w:spacing w:line="363" w:lineRule="auto"/>
        <w:ind w:left="-5" w:right="14"/>
        <w:rPr>
          <w:rFonts w:ascii="Arial" w:hAnsi="Arial" w:cs="Arial"/>
        </w:rPr>
      </w:pPr>
    </w:p>
    <w:p w:rsidR="00DD0B8C" w:rsidRDefault="00DD0B8C" w:rsidP="00DD0B8C">
      <w:pPr>
        <w:pStyle w:val="ListParagraph"/>
        <w:numPr>
          <w:ilvl w:val="0"/>
          <w:numId w:val="35"/>
        </w:numPr>
        <w:spacing w:after="16" w:line="240" w:lineRule="auto"/>
        <w:ind w:right="14"/>
        <w:contextualSpacing w:val="0"/>
        <w:jc w:val="both"/>
        <w:rPr>
          <w:rFonts w:ascii="Arial" w:hAnsi="Arial" w:cs="Arial"/>
        </w:rPr>
      </w:pPr>
      <w:r w:rsidRPr="007617D3">
        <w:rPr>
          <w:rFonts w:ascii="Arial" w:hAnsi="Arial" w:cs="Arial"/>
        </w:rPr>
        <w:t xml:space="preserve">Content Management Approvers – Users that belong to this group are able to edit, and approve site pages, images and content specific documents (not related to the ACSA ICT and Corporate Digital Marketing).  </w:t>
      </w:r>
    </w:p>
    <w:p w:rsidR="00DD0B8C" w:rsidRPr="007617D3" w:rsidRDefault="00DD0B8C" w:rsidP="00DD0B8C">
      <w:pPr>
        <w:pStyle w:val="ListParagraph"/>
        <w:spacing w:after="16" w:line="240" w:lineRule="auto"/>
        <w:ind w:left="360" w:right="14"/>
        <w:contextualSpacing w:val="0"/>
        <w:jc w:val="both"/>
        <w:rPr>
          <w:rFonts w:ascii="Arial" w:hAnsi="Arial" w:cs="Arial"/>
        </w:rPr>
      </w:pPr>
    </w:p>
    <w:p w:rsidR="00DD0B8C" w:rsidRDefault="00DD0B8C" w:rsidP="00DD0B8C">
      <w:pPr>
        <w:pStyle w:val="ListParagraph"/>
        <w:numPr>
          <w:ilvl w:val="0"/>
          <w:numId w:val="35"/>
        </w:numPr>
        <w:spacing w:after="74" w:line="240" w:lineRule="auto"/>
        <w:ind w:right="14"/>
        <w:contextualSpacing w:val="0"/>
        <w:jc w:val="both"/>
        <w:rPr>
          <w:rFonts w:ascii="Arial" w:hAnsi="Arial" w:cs="Arial"/>
        </w:rPr>
      </w:pPr>
      <w:r w:rsidRPr="007617D3">
        <w:rPr>
          <w:rFonts w:ascii="Arial" w:hAnsi="Arial" w:cs="Arial"/>
        </w:rPr>
        <w:t xml:space="preserve">Content Management Owners – Users that belong to this group will have administrator rights to site pages, images and content specific documents (not related to the ACSA ICT and Corporate Digital Marketing). </w:t>
      </w:r>
    </w:p>
    <w:p w:rsidR="00DD0B8C" w:rsidRPr="007617D3" w:rsidRDefault="00DD0B8C" w:rsidP="00DD0B8C">
      <w:pPr>
        <w:pStyle w:val="ListParagraph"/>
        <w:spacing w:after="74" w:line="240" w:lineRule="auto"/>
        <w:ind w:left="360" w:right="14"/>
        <w:contextualSpacing w:val="0"/>
        <w:jc w:val="both"/>
        <w:rPr>
          <w:rFonts w:ascii="Arial" w:hAnsi="Arial" w:cs="Arial"/>
        </w:rPr>
      </w:pPr>
    </w:p>
    <w:p w:rsidR="00DD0B8C" w:rsidRPr="007617D3" w:rsidRDefault="00DD0B8C" w:rsidP="00DD0B8C">
      <w:pPr>
        <w:pStyle w:val="ListParagraph"/>
        <w:numPr>
          <w:ilvl w:val="0"/>
          <w:numId w:val="35"/>
        </w:numPr>
        <w:spacing w:after="240" w:line="240" w:lineRule="auto"/>
        <w:ind w:right="14"/>
        <w:contextualSpacing w:val="0"/>
        <w:jc w:val="both"/>
        <w:rPr>
          <w:rFonts w:ascii="Arial" w:hAnsi="Arial" w:cs="Arial"/>
        </w:rPr>
      </w:pPr>
      <w:r w:rsidRPr="007617D3">
        <w:rPr>
          <w:rFonts w:ascii="Arial" w:hAnsi="Arial" w:cs="Arial"/>
        </w:rPr>
        <w:t xml:space="preserve">Content Management Members – Users that belong to this group will have contribution rights to site pages, images and content specific documents (not related to the ACSA ICT and Corporate Digital Marketing). </w:t>
      </w:r>
    </w:p>
    <w:p w:rsidR="00DD0B8C" w:rsidRPr="007617D3" w:rsidRDefault="00DD0B8C" w:rsidP="00DD0B8C">
      <w:pPr>
        <w:rPr>
          <w:rFonts w:ascii="Arial" w:hAnsi="Arial" w:cs="Arial"/>
          <w:szCs w:val="22"/>
        </w:rPr>
      </w:pPr>
    </w:p>
    <w:p w:rsidR="00DD0B8C" w:rsidRPr="007617D3" w:rsidRDefault="00DD0B8C" w:rsidP="00DD0B8C">
      <w:pPr>
        <w:tabs>
          <w:tab w:val="left" w:pos="3855"/>
        </w:tabs>
        <w:rPr>
          <w:rFonts w:ascii="Arial" w:hAnsi="Arial" w:cs="Arial"/>
          <w:szCs w:val="22"/>
        </w:rPr>
      </w:pPr>
    </w:p>
    <w:p w:rsidR="00DD0B8C" w:rsidRPr="00FA1865" w:rsidRDefault="00DD0B8C" w:rsidP="00DD0B8C">
      <w:pPr>
        <w:pStyle w:val="Heading1"/>
        <w:jc w:val="both"/>
        <w:rPr>
          <w:rFonts w:ascii="Arial" w:hAnsi="Arial" w:cs="Arial"/>
          <w:szCs w:val="28"/>
        </w:rPr>
      </w:pPr>
      <w:bookmarkStart w:id="230" w:name="_Toc532543691"/>
      <w:r w:rsidRPr="00FA1865">
        <w:rPr>
          <w:rFonts w:ascii="Arial" w:hAnsi="Arial" w:cs="Arial"/>
          <w:szCs w:val="28"/>
        </w:rPr>
        <w:t>SITE COLUMNS (FIELDS)</w:t>
      </w:r>
      <w:bookmarkEnd w:id="230"/>
    </w:p>
    <w:p w:rsidR="00DD0B8C" w:rsidRDefault="00DD0B8C" w:rsidP="00DD0B8C">
      <w:pPr>
        <w:spacing w:after="238"/>
        <w:ind w:left="-5" w:right="14"/>
        <w:rPr>
          <w:rFonts w:ascii="Arial" w:hAnsi="Arial" w:cs="Arial"/>
          <w:szCs w:val="22"/>
        </w:rPr>
      </w:pPr>
      <w:r w:rsidRPr="007617D3">
        <w:rPr>
          <w:rFonts w:ascii="Arial" w:hAnsi="Arial" w:cs="Arial"/>
          <w:szCs w:val="22"/>
        </w:rPr>
        <w:t xml:space="preserve">A site column (field) is a reusable column definition, or template, that can be assigned to multiple lists and/or content types across multiple SharePoint sites. Site columns decrease the amount of rework needed and also help ensure consistency of metadata across sites and lists. </w:t>
      </w:r>
    </w:p>
    <w:p w:rsidR="00DD0B8C" w:rsidRPr="007617D3" w:rsidRDefault="00DD0B8C" w:rsidP="00DD0B8C">
      <w:pPr>
        <w:spacing w:after="238"/>
        <w:ind w:left="-5" w:right="14"/>
        <w:rPr>
          <w:rFonts w:ascii="Arial" w:hAnsi="Arial" w:cs="Arial"/>
          <w:szCs w:val="22"/>
        </w:rPr>
      </w:pPr>
    </w:p>
    <w:p w:rsidR="00DD0B8C" w:rsidRPr="007617D3" w:rsidRDefault="00DD0B8C" w:rsidP="00DD0B8C">
      <w:pPr>
        <w:spacing w:after="295"/>
        <w:ind w:left="-5" w:right="14"/>
        <w:rPr>
          <w:rFonts w:ascii="Arial" w:hAnsi="Arial" w:cs="Arial"/>
          <w:szCs w:val="22"/>
        </w:rPr>
      </w:pPr>
      <w:r w:rsidRPr="007617D3">
        <w:rPr>
          <w:rFonts w:ascii="Arial" w:hAnsi="Arial" w:cs="Arial"/>
          <w:szCs w:val="22"/>
        </w:rPr>
        <w:t xml:space="preserve">The following custom site columns will be created during the intranet site implementation to accommodate the functionality required by some of the web parts: </w:t>
      </w:r>
    </w:p>
    <w:p w:rsidR="00DD0B8C" w:rsidRPr="00FA1865" w:rsidRDefault="00DD0B8C" w:rsidP="00DD0B8C">
      <w:pPr>
        <w:pStyle w:val="Heading2"/>
        <w:rPr>
          <w:rFonts w:ascii="Arial" w:hAnsi="Arial" w:cs="Arial"/>
          <w:sz w:val="24"/>
          <w:szCs w:val="24"/>
        </w:rPr>
      </w:pPr>
      <w:bookmarkStart w:id="231" w:name="_Toc532543692"/>
      <w:r w:rsidRPr="00FA1865">
        <w:rPr>
          <w:rFonts w:ascii="Arial" w:hAnsi="Arial" w:cs="Arial"/>
          <w:sz w:val="24"/>
          <w:szCs w:val="24"/>
        </w:rPr>
        <w:t>Footer Link Category</w:t>
      </w:r>
      <w:bookmarkEnd w:id="231"/>
    </w:p>
    <w:p w:rsidR="00DD0B8C" w:rsidRPr="00FA1865" w:rsidRDefault="00DD0B8C" w:rsidP="00DD0B8C"/>
    <w:p w:rsidR="00DD0B8C" w:rsidRPr="007617D3" w:rsidRDefault="00DD0B8C" w:rsidP="00DD0B8C">
      <w:pPr>
        <w:keepNext/>
        <w:jc w:val="center"/>
        <w:rPr>
          <w:rFonts w:ascii="Arial" w:hAnsi="Arial" w:cs="Arial"/>
          <w:szCs w:val="22"/>
        </w:rPr>
      </w:pPr>
      <w:r w:rsidRPr="007617D3">
        <w:rPr>
          <w:rFonts w:ascii="Arial" w:hAnsi="Arial" w:cs="Arial"/>
          <w:noProof/>
          <w:szCs w:val="22"/>
          <w:lang w:val="en-ZA" w:eastAsia="en-ZA"/>
        </w:rPr>
        <w:drawing>
          <wp:inline distT="0" distB="0" distL="0" distR="0" wp14:anchorId="462DB9B4" wp14:editId="633A18DD">
            <wp:extent cx="4371975" cy="733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371975" cy="733425"/>
                    </a:xfrm>
                    <a:prstGeom prst="rect">
                      <a:avLst/>
                    </a:prstGeom>
                  </pic:spPr>
                </pic:pic>
              </a:graphicData>
            </a:graphic>
          </wp:inline>
        </w:drawing>
      </w:r>
    </w:p>
    <w:p w:rsidR="00DD0B8C" w:rsidRDefault="00DD0B8C" w:rsidP="00DD0B8C">
      <w:pPr>
        <w:pStyle w:val="Caption"/>
        <w:jc w:val="both"/>
        <w:rPr>
          <w:rFonts w:ascii="Arial" w:hAnsi="Arial" w:cs="Arial"/>
          <w:sz w:val="22"/>
          <w:szCs w:val="22"/>
        </w:rPr>
      </w:pPr>
    </w:p>
    <w:p w:rsidR="00DD0B8C" w:rsidRPr="000D439F" w:rsidRDefault="00DD0B8C" w:rsidP="00DD0B8C">
      <w:pPr>
        <w:pStyle w:val="Caption"/>
        <w:rPr>
          <w:rFonts w:ascii="Arial" w:hAnsi="Arial" w:cs="Arial"/>
          <w:sz w:val="18"/>
          <w:szCs w:val="18"/>
        </w:rPr>
      </w:pPr>
      <w:r w:rsidRPr="000D439F">
        <w:rPr>
          <w:rFonts w:ascii="Arial" w:hAnsi="Arial" w:cs="Arial"/>
          <w:sz w:val="18"/>
          <w:szCs w:val="18"/>
        </w:rPr>
        <w:t xml:space="preserve">Figure </w:t>
      </w:r>
      <w:r w:rsidRPr="000D439F">
        <w:rPr>
          <w:rFonts w:ascii="Arial" w:hAnsi="Arial" w:cs="Arial"/>
          <w:sz w:val="18"/>
          <w:szCs w:val="18"/>
        </w:rPr>
        <w:fldChar w:fldCharType="begin"/>
      </w:r>
      <w:r w:rsidRPr="000D439F">
        <w:rPr>
          <w:rFonts w:ascii="Arial" w:hAnsi="Arial" w:cs="Arial"/>
          <w:sz w:val="18"/>
          <w:szCs w:val="18"/>
        </w:rPr>
        <w:instrText xml:space="preserve"> SEQ Figure \* ARABIC </w:instrText>
      </w:r>
      <w:r w:rsidRPr="000D439F">
        <w:rPr>
          <w:rFonts w:ascii="Arial" w:hAnsi="Arial" w:cs="Arial"/>
          <w:sz w:val="18"/>
          <w:szCs w:val="18"/>
        </w:rPr>
        <w:fldChar w:fldCharType="separate"/>
      </w:r>
      <w:r>
        <w:rPr>
          <w:rFonts w:ascii="Arial" w:hAnsi="Arial" w:cs="Arial"/>
          <w:noProof/>
          <w:sz w:val="18"/>
          <w:szCs w:val="18"/>
        </w:rPr>
        <w:t>18</w:t>
      </w:r>
      <w:r w:rsidRPr="000D439F">
        <w:rPr>
          <w:rFonts w:ascii="Arial" w:hAnsi="Arial" w:cs="Arial"/>
          <w:sz w:val="18"/>
          <w:szCs w:val="18"/>
        </w:rPr>
        <w:fldChar w:fldCharType="end"/>
      </w:r>
      <w:r w:rsidRPr="000D439F">
        <w:rPr>
          <w:rFonts w:ascii="Arial" w:hAnsi="Arial" w:cs="Arial"/>
          <w:sz w:val="18"/>
          <w:szCs w:val="18"/>
        </w:rPr>
        <w:t xml:space="preserve"> Footer Link Category</w:t>
      </w:r>
    </w:p>
    <w:p w:rsidR="00DD0B8C" w:rsidRPr="007617D3" w:rsidRDefault="00DD0B8C" w:rsidP="00DD0B8C">
      <w:pPr>
        <w:rPr>
          <w:rFonts w:ascii="Arial" w:hAnsi="Arial" w:cs="Arial"/>
          <w:sz w:val="20"/>
        </w:rPr>
      </w:pPr>
    </w:p>
    <w:p w:rsidR="00DD0B8C" w:rsidRDefault="00DD0B8C" w:rsidP="00DD0B8C">
      <w:pPr>
        <w:spacing w:after="112"/>
        <w:ind w:left="-5" w:right="14"/>
        <w:rPr>
          <w:rFonts w:ascii="Arial" w:hAnsi="Arial" w:cs="Arial"/>
          <w:szCs w:val="22"/>
        </w:rPr>
      </w:pPr>
    </w:p>
    <w:p w:rsidR="00DD0B8C" w:rsidRPr="007617D3" w:rsidRDefault="00DD0B8C" w:rsidP="00DD0B8C">
      <w:pPr>
        <w:spacing w:after="112"/>
        <w:ind w:left="-5" w:right="14"/>
        <w:rPr>
          <w:rFonts w:ascii="Arial" w:hAnsi="Arial" w:cs="Arial"/>
          <w:szCs w:val="22"/>
        </w:rPr>
      </w:pPr>
      <w:r w:rsidRPr="007617D3">
        <w:rPr>
          <w:rFonts w:ascii="Arial" w:hAnsi="Arial" w:cs="Arial"/>
          <w:szCs w:val="22"/>
        </w:rPr>
        <w:t>The Footer Links web part (</w:t>
      </w:r>
      <w:r w:rsidRPr="007617D3">
        <w:rPr>
          <w:rFonts w:ascii="Arial" w:hAnsi="Arial" w:cs="Arial"/>
          <w:i/>
          <w:szCs w:val="22"/>
        </w:rPr>
        <w:t xml:space="preserve">illustrated in section 9.2) </w:t>
      </w:r>
      <w:r w:rsidRPr="007617D3">
        <w:rPr>
          <w:rFonts w:ascii="Arial" w:hAnsi="Arial" w:cs="Arial"/>
          <w:szCs w:val="22"/>
        </w:rPr>
        <w:t xml:space="preserve">displays links in the footer of the page by category. This site column will be used by the Footer Links List Template to specify which category a footer link will belong to. Initially the Footer Link Category won’t contain any choices. It will be ACSA’s responsibility to populate this field with the default choices. </w:t>
      </w:r>
    </w:p>
    <w:p w:rsidR="00DD0B8C" w:rsidRPr="007617D3" w:rsidRDefault="00DD0B8C" w:rsidP="00DD0B8C">
      <w:pPr>
        <w:pStyle w:val="Caption"/>
        <w:jc w:val="both"/>
        <w:rPr>
          <w:rFonts w:ascii="Arial" w:hAnsi="Arial" w:cs="Arial"/>
          <w:sz w:val="22"/>
          <w:szCs w:val="22"/>
        </w:rPr>
      </w:pPr>
    </w:p>
    <w:tbl>
      <w:tblPr>
        <w:tblStyle w:val="TableGrid0"/>
        <w:tblW w:w="9361" w:type="dxa"/>
        <w:tblInd w:w="0" w:type="dxa"/>
        <w:tblCellMar>
          <w:bottom w:w="6" w:type="dxa"/>
          <w:right w:w="63" w:type="dxa"/>
        </w:tblCellMar>
        <w:tblLook w:val="04A0" w:firstRow="1" w:lastRow="0" w:firstColumn="1" w:lastColumn="0" w:noHBand="0" w:noVBand="1"/>
      </w:tblPr>
      <w:tblGrid>
        <w:gridCol w:w="4077"/>
        <w:gridCol w:w="5284"/>
      </w:tblGrid>
      <w:tr w:rsidR="00DD0B8C" w:rsidRPr="007617D3" w:rsidTr="008F7619">
        <w:trPr>
          <w:trHeight w:val="472"/>
        </w:trPr>
        <w:tc>
          <w:tcPr>
            <w:tcW w:w="9361" w:type="dxa"/>
            <w:gridSpan w:val="2"/>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rPr>
                <w:rFonts w:ascii="Arial" w:hAnsi="Arial" w:cs="Arial"/>
              </w:rPr>
            </w:pPr>
            <w:r w:rsidRPr="007617D3">
              <w:rPr>
                <w:rFonts w:ascii="Arial" w:hAnsi="Arial" w:cs="Arial"/>
                <w:b/>
              </w:rPr>
              <w:t>Footer Link Category Site Column Information</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tabs>
                <w:tab w:val="center" w:pos="3000"/>
              </w:tabs>
              <w:spacing w:line="259" w:lineRule="auto"/>
              <w:rPr>
                <w:rFonts w:ascii="Arial" w:hAnsi="Arial" w:cs="Arial"/>
              </w:rPr>
            </w:pPr>
            <w:r w:rsidRPr="007617D3">
              <w:rPr>
                <w:rFonts w:ascii="Arial" w:hAnsi="Arial" w:cs="Arial"/>
              </w:rPr>
              <w:t xml:space="preserve">Internal Name </w:t>
            </w:r>
            <w:r w:rsidRPr="007617D3">
              <w:rPr>
                <w:rFonts w:ascii="Arial" w:hAnsi="Arial" w:cs="Arial"/>
              </w:rPr>
              <w:tab/>
              <w:t xml:space="preserve"> </w:t>
            </w:r>
          </w:p>
        </w:tc>
        <w:tc>
          <w:tcPr>
            <w:tcW w:w="5284"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proofErr w:type="spellStart"/>
            <w:r w:rsidRPr="007617D3">
              <w:rPr>
                <w:rFonts w:ascii="Arial" w:hAnsi="Arial" w:cs="Arial"/>
              </w:rPr>
              <w:t>FooterLinkCategory</w:t>
            </w:r>
            <w:proofErr w:type="spellEnd"/>
            <w:r w:rsidRPr="007617D3">
              <w:rPr>
                <w:rFonts w:ascii="Arial" w:hAnsi="Arial" w:cs="Arial"/>
              </w:rPr>
              <w:t xml:space="preserve">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Display Name </w:t>
            </w:r>
          </w:p>
        </w:tc>
        <w:tc>
          <w:tcPr>
            <w:tcW w:w="5284"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Footer Link Category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Field Type </w:t>
            </w:r>
          </w:p>
        </w:tc>
        <w:tc>
          <w:tcPr>
            <w:tcW w:w="5284"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Radio Button Choice Field That Allows “Fill-in” values </w:t>
            </w:r>
          </w:p>
        </w:tc>
      </w:tr>
      <w:tr w:rsidR="00DD0B8C" w:rsidRPr="007617D3" w:rsidTr="008F7619">
        <w:trPr>
          <w:trHeight w:val="558"/>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Mandatory </w:t>
            </w:r>
          </w:p>
        </w:tc>
        <w:tc>
          <w:tcPr>
            <w:tcW w:w="5284"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rPr>
                <w:rFonts w:ascii="Arial" w:hAnsi="Arial" w:cs="Arial"/>
              </w:rPr>
            </w:pPr>
            <w:r w:rsidRPr="007617D3">
              <w:rPr>
                <w:rFonts w:ascii="Arial" w:hAnsi="Arial" w:cs="Arial"/>
              </w:rPr>
              <w:t xml:space="preserve">Yes </w:t>
            </w:r>
          </w:p>
        </w:tc>
      </w:tr>
    </w:tbl>
    <w:p w:rsidR="00DD0B8C" w:rsidRPr="007617D3" w:rsidRDefault="00DD0B8C" w:rsidP="00DD0B8C">
      <w:pPr>
        <w:rPr>
          <w:rFonts w:ascii="Arial" w:hAnsi="Arial" w:cs="Arial"/>
          <w:szCs w:val="22"/>
        </w:rPr>
      </w:pPr>
    </w:p>
    <w:p w:rsidR="00DD0B8C" w:rsidRPr="000D439F" w:rsidRDefault="00DD0B8C" w:rsidP="00DD0B8C">
      <w:pPr>
        <w:pStyle w:val="Heading2"/>
        <w:rPr>
          <w:rFonts w:ascii="Arial" w:hAnsi="Arial" w:cs="Arial"/>
          <w:sz w:val="24"/>
          <w:szCs w:val="24"/>
        </w:rPr>
      </w:pPr>
      <w:bookmarkStart w:id="232" w:name="_Toc532543693"/>
      <w:bookmarkStart w:id="233" w:name="_Hlk528771810"/>
      <w:r w:rsidRPr="000D439F">
        <w:rPr>
          <w:rFonts w:ascii="Arial" w:hAnsi="Arial" w:cs="Arial"/>
          <w:sz w:val="24"/>
          <w:szCs w:val="24"/>
        </w:rPr>
        <w:t>Display Order</w:t>
      </w:r>
      <w:bookmarkEnd w:id="232"/>
    </w:p>
    <w:bookmarkEnd w:id="233"/>
    <w:p w:rsidR="00DD0B8C" w:rsidRPr="007617D3" w:rsidRDefault="00DD0B8C" w:rsidP="00DD0B8C">
      <w:pPr>
        <w:keepNext/>
        <w:jc w:val="center"/>
        <w:rPr>
          <w:rFonts w:ascii="Arial" w:hAnsi="Arial" w:cs="Arial"/>
          <w:szCs w:val="22"/>
        </w:rPr>
      </w:pPr>
      <w:r w:rsidRPr="007617D3">
        <w:rPr>
          <w:rFonts w:ascii="Arial" w:hAnsi="Arial" w:cs="Arial"/>
          <w:noProof/>
          <w:szCs w:val="22"/>
          <w:lang w:val="en-ZA" w:eastAsia="en-ZA"/>
        </w:rPr>
        <w:drawing>
          <wp:inline distT="0" distB="0" distL="0" distR="0" wp14:anchorId="46D8B465" wp14:editId="028D65EE">
            <wp:extent cx="1165860" cy="12394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1170952" cy="1244907"/>
                    </a:xfrm>
                    <a:prstGeom prst="rect">
                      <a:avLst/>
                    </a:prstGeom>
                  </pic:spPr>
                </pic:pic>
              </a:graphicData>
            </a:graphic>
          </wp:inline>
        </w:drawing>
      </w:r>
    </w:p>
    <w:p w:rsidR="00DD0B8C" w:rsidRDefault="00DD0B8C" w:rsidP="00DD0B8C">
      <w:pPr>
        <w:pStyle w:val="Caption"/>
        <w:jc w:val="both"/>
        <w:rPr>
          <w:rFonts w:ascii="Arial" w:hAnsi="Arial" w:cs="Arial"/>
          <w:sz w:val="22"/>
          <w:szCs w:val="22"/>
        </w:rPr>
      </w:pPr>
    </w:p>
    <w:p w:rsidR="00DD0B8C" w:rsidRPr="007617D3" w:rsidRDefault="00DD0B8C" w:rsidP="00DD0B8C">
      <w:pPr>
        <w:pStyle w:val="Caption"/>
        <w:rPr>
          <w:rFonts w:ascii="Arial" w:hAnsi="Arial" w:cs="Arial"/>
          <w:sz w:val="18"/>
          <w:szCs w:val="18"/>
        </w:rPr>
      </w:pPr>
      <w:r w:rsidRPr="007617D3">
        <w:rPr>
          <w:rFonts w:ascii="Arial" w:hAnsi="Arial" w:cs="Arial"/>
          <w:sz w:val="18"/>
          <w:szCs w:val="18"/>
        </w:rPr>
        <w:t xml:space="preserve">Figure </w:t>
      </w:r>
      <w:r w:rsidRPr="007617D3">
        <w:rPr>
          <w:rFonts w:ascii="Arial" w:hAnsi="Arial" w:cs="Arial"/>
          <w:sz w:val="18"/>
          <w:szCs w:val="18"/>
        </w:rPr>
        <w:fldChar w:fldCharType="begin"/>
      </w:r>
      <w:r w:rsidRPr="007617D3">
        <w:rPr>
          <w:rFonts w:ascii="Arial" w:hAnsi="Arial" w:cs="Arial"/>
          <w:sz w:val="18"/>
          <w:szCs w:val="18"/>
        </w:rPr>
        <w:instrText xml:space="preserve"> SEQ Figure \* ARABIC </w:instrText>
      </w:r>
      <w:r w:rsidRPr="007617D3">
        <w:rPr>
          <w:rFonts w:ascii="Arial" w:hAnsi="Arial" w:cs="Arial"/>
          <w:sz w:val="18"/>
          <w:szCs w:val="18"/>
        </w:rPr>
        <w:fldChar w:fldCharType="separate"/>
      </w:r>
      <w:r>
        <w:rPr>
          <w:rFonts w:ascii="Arial" w:hAnsi="Arial" w:cs="Arial"/>
          <w:noProof/>
          <w:sz w:val="18"/>
          <w:szCs w:val="18"/>
        </w:rPr>
        <w:t>19</w:t>
      </w:r>
      <w:r w:rsidRPr="007617D3">
        <w:rPr>
          <w:rFonts w:ascii="Arial" w:hAnsi="Arial" w:cs="Arial"/>
          <w:sz w:val="18"/>
          <w:szCs w:val="18"/>
        </w:rPr>
        <w:fldChar w:fldCharType="end"/>
      </w:r>
      <w:r w:rsidRPr="007617D3">
        <w:rPr>
          <w:rFonts w:ascii="Arial" w:hAnsi="Arial" w:cs="Arial"/>
          <w:sz w:val="18"/>
          <w:szCs w:val="18"/>
        </w:rPr>
        <w:t xml:space="preserve"> Footer Links Category Display Order</w:t>
      </w:r>
    </w:p>
    <w:p w:rsidR="00DD0B8C" w:rsidRPr="007617D3" w:rsidRDefault="00DD0B8C" w:rsidP="00DD0B8C">
      <w:pPr>
        <w:rPr>
          <w:rFonts w:ascii="Arial" w:hAnsi="Arial" w:cs="Arial"/>
          <w:szCs w:val="22"/>
        </w:rPr>
      </w:pPr>
    </w:p>
    <w:p w:rsidR="00DD0B8C" w:rsidRPr="007617D3" w:rsidRDefault="00DD0B8C" w:rsidP="00DD0B8C">
      <w:pPr>
        <w:rPr>
          <w:rFonts w:ascii="Arial" w:hAnsi="Arial" w:cs="Arial"/>
          <w:szCs w:val="22"/>
        </w:rPr>
      </w:pPr>
    </w:p>
    <w:p w:rsidR="00DD0B8C" w:rsidRPr="007617D3" w:rsidRDefault="00DD0B8C" w:rsidP="00DD0B8C">
      <w:pPr>
        <w:keepNext/>
        <w:jc w:val="center"/>
        <w:rPr>
          <w:rFonts w:ascii="Arial" w:hAnsi="Arial" w:cs="Arial"/>
          <w:szCs w:val="22"/>
        </w:rPr>
      </w:pPr>
      <w:r w:rsidRPr="007617D3">
        <w:rPr>
          <w:rFonts w:ascii="Arial" w:hAnsi="Arial" w:cs="Arial"/>
          <w:noProof/>
          <w:szCs w:val="22"/>
          <w:lang w:val="en-ZA" w:eastAsia="en-ZA"/>
        </w:rPr>
        <w:drawing>
          <wp:inline distT="0" distB="0" distL="0" distR="0" wp14:anchorId="058C09C5" wp14:editId="685F87C8">
            <wp:extent cx="4124325" cy="923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24325" cy="923925"/>
                    </a:xfrm>
                    <a:prstGeom prst="rect">
                      <a:avLst/>
                    </a:prstGeom>
                  </pic:spPr>
                </pic:pic>
              </a:graphicData>
            </a:graphic>
          </wp:inline>
        </w:drawing>
      </w:r>
    </w:p>
    <w:p w:rsidR="00DD0B8C" w:rsidRDefault="00DD0B8C" w:rsidP="00DD0B8C">
      <w:pPr>
        <w:pStyle w:val="Caption"/>
        <w:jc w:val="both"/>
        <w:rPr>
          <w:rFonts w:ascii="Arial" w:hAnsi="Arial" w:cs="Arial"/>
          <w:sz w:val="22"/>
          <w:szCs w:val="22"/>
        </w:rPr>
      </w:pPr>
    </w:p>
    <w:p w:rsidR="00DD0B8C" w:rsidRPr="000D439F" w:rsidRDefault="00DD0B8C" w:rsidP="00DD0B8C">
      <w:pPr>
        <w:pStyle w:val="Caption"/>
        <w:rPr>
          <w:rFonts w:ascii="Arial" w:hAnsi="Arial" w:cs="Arial"/>
          <w:sz w:val="18"/>
          <w:szCs w:val="18"/>
        </w:rPr>
      </w:pPr>
      <w:r w:rsidRPr="000D439F">
        <w:rPr>
          <w:rFonts w:ascii="Arial" w:hAnsi="Arial" w:cs="Arial"/>
          <w:sz w:val="18"/>
          <w:szCs w:val="18"/>
        </w:rPr>
        <w:t xml:space="preserve">Figure </w:t>
      </w:r>
      <w:r w:rsidRPr="000D439F">
        <w:rPr>
          <w:rFonts w:ascii="Arial" w:hAnsi="Arial" w:cs="Arial"/>
          <w:sz w:val="18"/>
          <w:szCs w:val="18"/>
        </w:rPr>
        <w:fldChar w:fldCharType="begin"/>
      </w:r>
      <w:r w:rsidRPr="000D439F">
        <w:rPr>
          <w:rFonts w:ascii="Arial" w:hAnsi="Arial" w:cs="Arial"/>
          <w:sz w:val="18"/>
          <w:szCs w:val="18"/>
        </w:rPr>
        <w:instrText xml:space="preserve"> SEQ Figure \* ARABIC </w:instrText>
      </w:r>
      <w:r w:rsidRPr="000D439F">
        <w:rPr>
          <w:rFonts w:ascii="Arial" w:hAnsi="Arial" w:cs="Arial"/>
          <w:sz w:val="18"/>
          <w:szCs w:val="18"/>
        </w:rPr>
        <w:fldChar w:fldCharType="separate"/>
      </w:r>
      <w:r>
        <w:rPr>
          <w:rFonts w:ascii="Arial" w:hAnsi="Arial" w:cs="Arial"/>
          <w:noProof/>
          <w:sz w:val="18"/>
          <w:szCs w:val="18"/>
        </w:rPr>
        <w:t>20</w:t>
      </w:r>
      <w:r w:rsidRPr="000D439F">
        <w:rPr>
          <w:rFonts w:ascii="Arial" w:hAnsi="Arial" w:cs="Arial"/>
          <w:sz w:val="18"/>
          <w:szCs w:val="18"/>
        </w:rPr>
        <w:fldChar w:fldCharType="end"/>
      </w:r>
      <w:r w:rsidRPr="000D439F">
        <w:rPr>
          <w:rFonts w:ascii="Arial" w:hAnsi="Arial" w:cs="Arial"/>
          <w:sz w:val="18"/>
          <w:szCs w:val="18"/>
        </w:rPr>
        <w:t xml:space="preserve"> Footer Links Category Display Order</w:t>
      </w:r>
    </w:p>
    <w:p w:rsidR="00DD0B8C" w:rsidRPr="007617D3" w:rsidRDefault="00DD0B8C" w:rsidP="00DD0B8C">
      <w:pPr>
        <w:rPr>
          <w:rFonts w:ascii="Arial" w:hAnsi="Arial" w:cs="Arial"/>
          <w:szCs w:val="22"/>
        </w:rPr>
      </w:pPr>
    </w:p>
    <w:p w:rsidR="00DD0B8C" w:rsidRPr="007617D3" w:rsidRDefault="00DD0B8C" w:rsidP="00DD0B8C">
      <w:pPr>
        <w:spacing w:after="113"/>
        <w:ind w:left="-5" w:right="14"/>
        <w:rPr>
          <w:rFonts w:ascii="Arial" w:hAnsi="Arial" w:cs="Arial"/>
          <w:color w:val="FF0000"/>
          <w:szCs w:val="22"/>
        </w:rPr>
      </w:pPr>
      <w:r w:rsidRPr="007617D3">
        <w:rPr>
          <w:rFonts w:ascii="Arial" w:hAnsi="Arial" w:cs="Arial"/>
          <w:szCs w:val="22"/>
        </w:rPr>
        <w:t>In order to display the Footer Link Categories and the Footer Links (of the Footer Links web part) in a specific order, a display order site column is required. The Display Order site column will allow a user to specify a numeric value which will indicate in which order a Footer Link Category or a Footer Link will be displayed.</w:t>
      </w:r>
    </w:p>
    <w:p w:rsidR="00DD0B8C" w:rsidRPr="007617D3" w:rsidRDefault="00DD0B8C" w:rsidP="00DD0B8C">
      <w:pPr>
        <w:spacing w:after="113"/>
        <w:ind w:left="-5" w:right="14"/>
        <w:rPr>
          <w:rFonts w:ascii="Arial" w:hAnsi="Arial" w:cs="Arial"/>
          <w:szCs w:val="22"/>
        </w:rPr>
      </w:pPr>
    </w:p>
    <w:tbl>
      <w:tblPr>
        <w:tblStyle w:val="TableGrid0"/>
        <w:tblW w:w="9184" w:type="dxa"/>
        <w:tblInd w:w="-107" w:type="dxa"/>
        <w:tblCellMar>
          <w:bottom w:w="9" w:type="dxa"/>
          <w:right w:w="63" w:type="dxa"/>
        </w:tblCellMar>
        <w:tblLook w:val="04A0" w:firstRow="1" w:lastRow="0" w:firstColumn="1" w:lastColumn="0" w:noHBand="0" w:noVBand="1"/>
      </w:tblPr>
      <w:tblGrid>
        <w:gridCol w:w="4077"/>
        <w:gridCol w:w="5107"/>
      </w:tblGrid>
      <w:tr w:rsidR="00DD0B8C" w:rsidRPr="007617D3" w:rsidTr="008F7619">
        <w:trPr>
          <w:trHeight w:val="473"/>
        </w:trPr>
        <w:tc>
          <w:tcPr>
            <w:tcW w:w="9184" w:type="dxa"/>
            <w:gridSpan w:val="2"/>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rPr>
                <w:rFonts w:ascii="Arial" w:hAnsi="Arial" w:cs="Arial"/>
              </w:rPr>
            </w:pPr>
            <w:r w:rsidRPr="007617D3">
              <w:rPr>
                <w:rFonts w:ascii="Arial" w:hAnsi="Arial" w:cs="Arial"/>
                <w:b/>
              </w:rPr>
              <w:t>Footer Links Display Order Site Column Information</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tabs>
                <w:tab w:val="center" w:pos="3000"/>
              </w:tabs>
              <w:spacing w:line="259" w:lineRule="auto"/>
              <w:rPr>
                <w:rFonts w:ascii="Arial" w:hAnsi="Arial" w:cs="Arial"/>
              </w:rPr>
            </w:pPr>
            <w:r w:rsidRPr="007617D3">
              <w:rPr>
                <w:rFonts w:ascii="Arial" w:hAnsi="Arial" w:cs="Arial"/>
              </w:rPr>
              <w:t xml:space="preserve">Internal Name </w:t>
            </w:r>
            <w:r w:rsidRPr="007617D3">
              <w:rPr>
                <w:rFonts w:ascii="Arial" w:hAnsi="Arial" w:cs="Arial"/>
              </w:rPr>
              <w:tab/>
              <w:t xml:space="preserv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proofErr w:type="spellStart"/>
            <w:r w:rsidRPr="007617D3">
              <w:rPr>
                <w:rFonts w:ascii="Arial" w:hAnsi="Arial" w:cs="Arial"/>
              </w:rPr>
              <w:t>FooterDisplayOrder</w:t>
            </w:r>
            <w:proofErr w:type="spellEnd"/>
            <w:r w:rsidRPr="007617D3">
              <w:rPr>
                <w:rFonts w:ascii="Arial" w:hAnsi="Arial" w:cs="Arial"/>
              </w:rPr>
              <w:t xml:space="preserve">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Display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Display Order </w:t>
            </w:r>
          </w:p>
        </w:tc>
      </w:tr>
      <w:tr w:rsidR="00DD0B8C" w:rsidRPr="007617D3" w:rsidTr="008F7619">
        <w:trPr>
          <w:trHeight w:val="711"/>
        </w:trPr>
        <w:tc>
          <w:tcPr>
            <w:tcW w:w="4077" w:type="dxa"/>
            <w:tcBorders>
              <w:top w:val="single" w:sz="4" w:space="0" w:color="D9D9D9"/>
              <w:left w:val="single" w:sz="4" w:space="0" w:color="D9D9D9"/>
              <w:bottom w:val="single" w:sz="4" w:space="0" w:color="D9D9D9"/>
              <w:right w:val="single" w:sz="4" w:space="0" w:color="D9D9D9"/>
            </w:tcBorders>
            <w:vAlign w:val="center"/>
          </w:tcPr>
          <w:p w:rsidR="00DD0B8C" w:rsidRPr="007617D3" w:rsidRDefault="00DD0B8C" w:rsidP="008F7619">
            <w:pPr>
              <w:spacing w:line="259" w:lineRule="auto"/>
              <w:ind w:left="107"/>
              <w:rPr>
                <w:rFonts w:ascii="Arial" w:hAnsi="Arial" w:cs="Arial"/>
              </w:rPr>
            </w:pPr>
            <w:r w:rsidRPr="007617D3">
              <w:rPr>
                <w:rFonts w:ascii="Arial" w:hAnsi="Arial" w:cs="Arial"/>
              </w:rPr>
              <w:t xml:space="preserve">Field Type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Numeric Column with no decimals and a minimum value of 1.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Mandatory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Yes </w:t>
            </w:r>
          </w:p>
        </w:tc>
      </w:tr>
    </w:tbl>
    <w:p w:rsidR="00DD0B8C" w:rsidRPr="007617D3" w:rsidRDefault="00DD0B8C" w:rsidP="00DD0B8C">
      <w:pPr>
        <w:rPr>
          <w:rFonts w:ascii="Arial" w:hAnsi="Arial" w:cs="Arial"/>
          <w:szCs w:val="22"/>
        </w:rPr>
      </w:pPr>
    </w:p>
    <w:p w:rsidR="00DD0B8C" w:rsidRPr="000D439F" w:rsidRDefault="00DD0B8C" w:rsidP="00DD0B8C">
      <w:pPr>
        <w:pStyle w:val="Heading2"/>
        <w:rPr>
          <w:rFonts w:ascii="Arial" w:hAnsi="Arial" w:cs="Arial"/>
          <w:sz w:val="24"/>
          <w:szCs w:val="24"/>
        </w:rPr>
      </w:pPr>
      <w:bookmarkStart w:id="234" w:name="_Toc532543694"/>
      <w:r w:rsidRPr="000D439F">
        <w:rPr>
          <w:rFonts w:ascii="Arial" w:hAnsi="Arial" w:cs="Arial"/>
          <w:sz w:val="24"/>
          <w:szCs w:val="24"/>
        </w:rPr>
        <w:lastRenderedPageBreak/>
        <w:t>Short Description</w:t>
      </w:r>
      <w:bookmarkEnd w:id="234"/>
    </w:p>
    <w:p w:rsidR="00DD0B8C" w:rsidRDefault="00DD0B8C" w:rsidP="00DD0B8C">
      <w:pPr>
        <w:keepNext/>
      </w:pPr>
      <w:r>
        <w:rPr>
          <w:noProof/>
          <w:lang w:val="en-ZA" w:eastAsia="en-ZA"/>
        </w:rPr>
        <w:drawing>
          <wp:inline distT="0" distB="0" distL="0" distR="0" wp14:anchorId="33E903DA" wp14:editId="0D458496">
            <wp:extent cx="5731510" cy="2505827"/>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5731510" cy="2505827"/>
                    </a:xfrm>
                    <a:prstGeom prst="rect">
                      <a:avLst/>
                    </a:prstGeom>
                  </pic:spPr>
                </pic:pic>
              </a:graphicData>
            </a:graphic>
          </wp:inline>
        </w:drawing>
      </w:r>
    </w:p>
    <w:p w:rsidR="00DD0B8C" w:rsidRPr="000D439F" w:rsidRDefault="00DD0B8C" w:rsidP="00DD0B8C">
      <w:pPr>
        <w:pStyle w:val="Caption"/>
        <w:rPr>
          <w:rFonts w:ascii="Arial" w:hAnsi="Arial" w:cs="Arial"/>
          <w:sz w:val="18"/>
          <w:szCs w:val="18"/>
        </w:rPr>
      </w:pPr>
      <w:r w:rsidRPr="000D439F">
        <w:rPr>
          <w:rFonts w:ascii="Arial" w:hAnsi="Arial" w:cs="Arial"/>
          <w:sz w:val="18"/>
          <w:szCs w:val="18"/>
        </w:rPr>
        <w:t xml:space="preserve">Figure </w:t>
      </w:r>
      <w:r w:rsidRPr="000D439F">
        <w:rPr>
          <w:rFonts w:ascii="Arial" w:hAnsi="Arial" w:cs="Arial"/>
          <w:sz w:val="18"/>
          <w:szCs w:val="18"/>
        </w:rPr>
        <w:fldChar w:fldCharType="begin"/>
      </w:r>
      <w:r w:rsidRPr="000D439F">
        <w:rPr>
          <w:rFonts w:ascii="Arial" w:hAnsi="Arial" w:cs="Arial"/>
          <w:sz w:val="18"/>
          <w:szCs w:val="18"/>
        </w:rPr>
        <w:instrText xml:space="preserve"> SEQ Figure \* ARABIC </w:instrText>
      </w:r>
      <w:r w:rsidRPr="000D439F">
        <w:rPr>
          <w:rFonts w:ascii="Arial" w:hAnsi="Arial" w:cs="Arial"/>
          <w:sz w:val="18"/>
          <w:szCs w:val="18"/>
        </w:rPr>
        <w:fldChar w:fldCharType="separate"/>
      </w:r>
      <w:r>
        <w:rPr>
          <w:rFonts w:ascii="Arial" w:hAnsi="Arial" w:cs="Arial"/>
          <w:noProof/>
          <w:sz w:val="18"/>
          <w:szCs w:val="18"/>
        </w:rPr>
        <w:t>21</w:t>
      </w:r>
      <w:r w:rsidRPr="000D439F">
        <w:rPr>
          <w:rFonts w:ascii="Arial" w:hAnsi="Arial" w:cs="Arial"/>
          <w:sz w:val="18"/>
          <w:szCs w:val="18"/>
        </w:rPr>
        <w:fldChar w:fldCharType="end"/>
      </w:r>
      <w:r w:rsidRPr="000D439F">
        <w:rPr>
          <w:rFonts w:ascii="Arial" w:hAnsi="Arial" w:cs="Arial"/>
          <w:sz w:val="18"/>
          <w:szCs w:val="18"/>
        </w:rPr>
        <w:t xml:space="preserve"> Important Message Short Description</w:t>
      </w:r>
    </w:p>
    <w:p w:rsidR="00DD0B8C" w:rsidRDefault="00DD0B8C" w:rsidP="00DD0B8C"/>
    <w:p w:rsidR="00DD0B8C" w:rsidRDefault="00DD0B8C" w:rsidP="00DD0B8C">
      <w:pPr>
        <w:keepNext/>
        <w:jc w:val="center"/>
      </w:pPr>
      <w:r>
        <w:rPr>
          <w:noProof/>
          <w:lang w:val="en-ZA" w:eastAsia="en-ZA"/>
        </w:rPr>
        <w:drawing>
          <wp:inline distT="0" distB="0" distL="0" distR="0" wp14:anchorId="3EFC1F6C" wp14:editId="694E3D29">
            <wp:extent cx="1657350" cy="181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1657350" cy="1819275"/>
                    </a:xfrm>
                    <a:prstGeom prst="rect">
                      <a:avLst/>
                    </a:prstGeom>
                  </pic:spPr>
                </pic:pic>
              </a:graphicData>
            </a:graphic>
          </wp:inline>
        </w:drawing>
      </w:r>
    </w:p>
    <w:p w:rsidR="00DD0B8C" w:rsidRDefault="00DD0B8C" w:rsidP="00DD0B8C">
      <w:pPr>
        <w:pStyle w:val="Caption"/>
        <w:jc w:val="both"/>
      </w:pPr>
    </w:p>
    <w:p w:rsidR="00DD0B8C" w:rsidRPr="000D439F" w:rsidRDefault="00DD0B8C" w:rsidP="00DD0B8C">
      <w:pPr>
        <w:pStyle w:val="Caption"/>
        <w:rPr>
          <w:rFonts w:ascii="Arial" w:hAnsi="Arial" w:cs="Arial"/>
          <w:sz w:val="18"/>
          <w:szCs w:val="18"/>
        </w:rPr>
      </w:pPr>
      <w:r w:rsidRPr="000D439F">
        <w:rPr>
          <w:rFonts w:ascii="Arial" w:hAnsi="Arial" w:cs="Arial"/>
          <w:sz w:val="18"/>
          <w:szCs w:val="18"/>
        </w:rPr>
        <w:t xml:space="preserve">Figure </w:t>
      </w:r>
      <w:r w:rsidRPr="000D439F">
        <w:rPr>
          <w:rFonts w:ascii="Arial" w:hAnsi="Arial" w:cs="Arial"/>
          <w:sz w:val="18"/>
          <w:szCs w:val="18"/>
        </w:rPr>
        <w:fldChar w:fldCharType="begin"/>
      </w:r>
      <w:r w:rsidRPr="000D439F">
        <w:rPr>
          <w:rFonts w:ascii="Arial" w:hAnsi="Arial" w:cs="Arial"/>
          <w:sz w:val="18"/>
          <w:szCs w:val="18"/>
        </w:rPr>
        <w:instrText xml:space="preserve"> SEQ Figure \* ARABIC </w:instrText>
      </w:r>
      <w:r w:rsidRPr="000D439F">
        <w:rPr>
          <w:rFonts w:ascii="Arial" w:hAnsi="Arial" w:cs="Arial"/>
          <w:sz w:val="18"/>
          <w:szCs w:val="18"/>
        </w:rPr>
        <w:fldChar w:fldCharType="separate"/>
      </w:r>
      <w:r>
        <w:rPr>
          <w:rFonts w:ascii="Arial" w:hAnsi="Arial" w:cs="Arial"/>
          <w:noProof/>
          <w:sz w:val="18"/>
          <w:szCs w:val="18"/>
        </w:rPr>
        <w:t>22</w:t>
      </w:r>
      <w:r w:rsidRPr="000D439F">
        <w:rPr>
          <w:rFonts w:ascii="Arial" w:hAnsi="Arial" w:cs="Arial"/>
          <w:sz w:val="18"/>
          <w:szCs w:val="18"/>
        </w:rPr>
        <w:fldChar w:fldCharType="end"/>
      </w:r>
      <w:r w:rsidRPr="000D439F">
        <w:rPr>
          <w:rFonts w:ascii="Arial" w:hAnsi="Arial" w:cs="Arial"/>
          <w:sz w:val="18"/>
          <w:szCs w:val="18"/>
        </w:rPr>
        <w:t xml:space="preserve"> Latest News Short Description</w:t>
      </w:r>
    </w:p>
    <w:p w:rsidR="00DD0B8C" w:rsidRDefault="00DD0B8C" w:rsidP="00DD0B8C"/>
    <w:p w:rsidR="00DD0B8C" w:rsidRPr="007617D3" w:rsidRDefault="00DD0B8C" w:rsidP="00DD0B8C">
      <w:pPr>
        <w:rPr>
          <w:rFonts w:ascii="Arial" w:hAnsi="Arial" w:cs="Arial"/>
        </w:rPr>
      </w:pPr>
    </w:p>
    <w:p w:rsidR="00DD0B8C" w:rsidRPr="007617D3" w:rsidRDefault="00DD0B8C" w:rsidP="00DD0B8C">
      <w:pPr>
        <w:spacing w:after="113"/>
        <w:ind w:left="-5" w:right="14"/>
        <w:rPr>
          <w:rFonts w:ascii="Arial" w:hAnsi="Arial" w:cs="Arial"/>
        </w:rPr>
      </w:pPr>
      <w:r>
        <w:rPr>
          <w:rFonts w:ascii="Arial" w:hAnsi="Arial" w:cs="Arial"/>
        </w:rPr>
        <w:t>Many</w:t>
      </w:r>
      <w:r w:rsidRPr="007617D3">
        <w:rPr>
          <w:rFonts w:ascii="Arial" w:hAnsi="Arial" w:cs="Arial"/>
        </w:rPr>
        <w:t xml:space="preserve"> of the web parts that will be created during the intranet implementation require a short description to be displayed (e.g. Important Message web part, Latest News web part, Announcement web part and the Bulletin web part). Because of the constant reuse, a reusable site column called Short Description will be created. The Short Description site column will be used by the Linked Summary content type. This site column will be used to contain multiple lines of text, but will not have rich text formatting. </w:t>
      </w:r>
    </w:p>
    <w:p w:rsidR="00DD0B8C" w:rsidRDefault="00DD0B8C" w:rsidP="00DD0B8C">
      <w:pPr>
        <w:spacing w:after="113"/>
        <w:ind w:left="-5" w:right="14"/>
      </w:pPr>
    </w:p>
    <w:tbl>
      <w:tblPr>
        <w:tblStyle w:val="TableGrid0"/>
        <w:tblW w:w="9184" w:type="dxa"/>
        <w:tblInd w:w="-107" w:type="dxa"/>
        <w:tblCellMar>
          <w:bottom w:w="6" w:type="dxa"/>
          <w:right w:w="63" w:type="dxa"/>
        </w:tblCellMar>
        <w:tblLook w:val="04A0" w:firstRow="1" w:lastRow="0" w:firstColumn="1" w:lastColumn="0" w:noHBand="0" w:noVBand="1"/>
      </w:tblPr>
      <w:tblGrid>
        <w:gridCol w:w="4077"/>
        <w:gridCol w:w="5107"/>
      </w:tblGrid>
      <w:tr w:rsidR="00DD0B8C" w:rsidRPr="007617D3" w:rsidTr="008F7619">
        <w:trPr>
          <w:trHeight w:val="470"/>
        </w:trPr>
        <w:tc>
          <w:tcPr>
            <w:tcW w:w="4077" w:type="dxa"/>
            <w:tcBorders>
              <w:top w:val="single" w:sz="4" w:space="0" w:color="D9D9D9"/>
              <w:left w:val="single" w:sz="4" w:space="0" w:color="D9D9D9"/>
              <w:bottom w:val="single" w:sz="4" w:space="0" w:color="D9D9D9"/>
              <w:right w:val="nil"/>
            </w:tcBorders>
            <w:shd w:val="clear" w:color="auto" w:fill="F2F2F2"/>
            <w:vAlign w:val="center"/>
          </w:tcPr>
          <w:p w:rsidR="00DD0B8C" w:rsidRPr="007617D3" w:rsidRDefault="00DD0B8C" w:rsidP="008F7619">
            <w:pPr>
              <w:spacing w:line="259" w:lineRule="auto"/>
              <w:jc w:val="right"/>
              <w:rPr>
                <w:rFonts w:ascii="Arial" w:hAnsi="Arial" w:cs="Arial"/>
              </w:rPr>
            </w:pPr>
            <w:r w:rsidRPr="007617D3">
              <w:rPr>
                <w:rFonts w:ascii="Arial" w:hAnsi="Arial" w:cs="Arial"/>
                <w:b/>
              </w:rPr>
              <w:t>Site</w:t>
            </w:r>
          </w:p>
        </w:tc>
        <w:tc>
          <w:tcPr>
            <w:tcW w:w="5107" w:type="dxa"/>
            <w:tcBorders>
              <w:top w:val="single" w:sz="4" w:space="0" w:color="D9D9D9"/>
              <w:left w:val="nil"/>
              <w:bottom w:val="single" w:sz="4" w:space="0" w:color="D9D9D9"/>
              <w:right w:val="single" w:sz="4" w:space="0" w:color="D9D9D9"/>
            </w:tcBorders>
            <w:shd w:val="clear" w:color="auto" w:fill="F2F2F2"/>
            <w:vAlign w:val="center"/>
          </w:tcPr>
          <w:p w:rsidR="00DD0B8C" w:rsidRPr="007617D3" w:rsidRDefault="00DD0B8C" w:rsidP="008F7619">
            <w:pPr>
              <w:spacing w:line="259" w:lineRule="auto"/>
              <w:ind w:left="-54"/>
              <w:jc w:val="left"/>
              <w:rPr>
                <w:rFonts w:ascii="Arial" w:hAnsi="Arial" w:cs="Arial"/>
              </w:rPr>
            </w:pPr>
            <w:r w:rsidRPr="007617D3">
              <w:rPr>
                <w:rFonts w:ascii="Arial" w:hAnsi="Arial" w:cs="Arial"/>
                <w:b/>
              </w:rPr>
              <w:t xml:space="preserve"> Column Information </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tabs>
                <w:tab w:val="center" w:pos="3000"/>
              </w:tabs>
              <w:spacing w:line="259" w:lineRule="auto"/>
              <w:jc w:val="left"/>
              <w:rPr>
                <w:rFonts w:ascii="Arial" w:hAnsi="Arial" w:cs="Arial"/>
              </w:rPr>
            </w:pPr>
            <w:r w:rsidRPr="007617D3">
              <w:rPr>
                <w:rFonts w:ascii="Arial" w:hAnsi="Arial" w:cs="Arial"/>
              </w:rPr>
              <w:t xml:space="preserve">Internal Name </w:t>
            </w:r>
            <w:r w:rsidRPr="007617D3">
              <w:rPr>
                <w:rFonts w:ascii="Arial" w:hAnsi="Arial" w:cs="Arial"/>
              </w:rPr>
              <w:tab/>
              <w:t xml:space="preserv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jc w:val="left"/>
              <w:rPr>
                <w:rFonts w:ascii="Arial" w:hAnsi="Arial" w:cs="Arial"/>
              </w:rPr>
            </w:pPr>
            <w:proofErr w:type="spellStart"/>
            <w:r w:rsidRPr="007617D3">
              <w:rPr>
                <w:rFonts w:ascii="Arial" w:hAnsi="Arial" w:cs="Arial"/>
              </w:rPr>
              <w:t>ShortDescription</w:t>
            </w:r>
            <w:proofErr w:type="spellEnd"/>
            <w:r w:rsidRPr="007617D3">
              <w:rPr>
                <w:rFonts w:ascii="Arial" w:hAnsi="Arial" w:cs="Arial"/>
              </w:rPr>
              <w:t xml:space="preserve"> </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jc w:val="left"/>
              <w:rPr>
                <w:rFonts w:ascii="Arial" w:hAnsi="Arial" w:cs="Arial"/>
              </w:rPr>
            </w:pPr>
            <w:r w:rsidRPr="007617D3">
              <w:rPr>
                <w:rFonts w:ascii="Arial" w:hAnsi="Arial" w:cs="Arial"/>
              </w:rPr>
              <w:t xml:space="preserve">Display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jc w:val="left"/>
              <w:rPr>
                <w:rFonts w:ascii="Arial" w:hAnsi="Arial" w:cs="Arial"/>
              </w:rPr>
            </w:pPr>
            <w:r w:rsidRPr="007617D3">
              <w:rPr>
                <w:rFonts w:ascii="Arial" w:hAnsi="Arial" w:cs="Arial"/>
              </w:rPr>
              <w:t xml:space="preserve">Short Description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jc w:val="left"/>
              <w:rPr>
                <w:rFonts w:ascii="Arial" w:hAnsi="Arial" w:cs="Arial"/>
              </w:rPr>
            </w:pPr>
            <w:r w:rsidRPr="007617D3">
              <w:rPr>
                <w:rFonts w:ascii="Arial" w:hAnsi="Arial" w:cs="Arial"/>
              </w:rPr>
              <w:t xml:space="preserve">Field Type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jc w:val="left"/>
              <w:rPr>
                <w:rFonts w:ascii="Arial" w:hAnsi="Arial" w:cs="Arial"/>
              </w:rPr>
            </w:pPr>
            <w:r w:rsidRPr="007617D3">
              <w:rPr>
                <w:rFonts w:ascii="Arial" w:hAnsi="Arial" w:cs="Arial"/>
              </w:rPr>
              <w:t xml:space="preserve">Multiple Lines of Text (Plain Text) </w:t>
            </w:r>
          </w:p>
        </w:tc>
      </w:tr>
      <w:tr w:rsidR="00DD0B8C" w:rsidRPr="007617D3" w:rsidTr="008F7619">
        <w:trPr>
          <w:trHeight w:val="482"/>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jc w:val="left"/>
              <w:rPr>
                <w:rFonts w:ascii="Arial" w:hAnsi="Arial" w:cs="Arial"/>
              </w:rPr>
            </w:pPr>
            <w:r w:rsidRPr="007617D3">
              <w:rPr>
                <w:rFonts w:ascii="Arial" w:hAnsi="Arial" w:cs="Arial"/>
              </w:rPr>
              <w:t xml:space="preserve">Mandatory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jc w:val="left"/>
              <w:rPr>
                <w:rFonts w:ascii="Arial" w:hAnsi="Arial" w:cs="Arial"/>
              </w:rPr>
            </w:pPr>
            <w:r w:rsidRPr="007617D3">
              <w:rPr>
                <w:rFonts w:ascii="Arial" w:hAnsi="Arial" w:cs="Arial"/>
              </w:rPr>
              <w:t xml:space="preserve">No </w:t>
            </w:r>
          </w:p>
        </w:tc>
      </w:tr>
    </w:tbl>
    <w:p w:rsidR="00DD0B8C" w:rsidRDefault="00DD0B8C" w:rsidP="00DD0B8C"/>
    <w:p w:rsidR="00DD0B8C" w:rsidRDefault="00DD0B8C" w:rsidP="00DD0B8C">
      <w:pPr>
        <w:pStyle w:val="Heading1"/>
      </w:pPr>
      <w:bookmarkStart w:id="235" w:name="_Toc532543695"/>
      <w:r>
        <w:lastRenderedPageBreak/>
        <w:t>CONTENT TYPES</w:t>
      </w:r>
      <w:bookmarkEnd w:id="235"/>
    </w:p>
    <w:p w:rsidR="00DD0B8C" w:rsidRDefault="00DD0B8C" w:rsidP="00DD0B8C"/>
    <w:p w:rsidR="00DD0B8C" w:rsidRDefault="00DD0B8C" w:rsidP="00DD0B8C">
      <w:pPr>
        <w:spacing w:after="238"/>
        <w:ind w:left="-5" w:right="14"/>
        <w:rPr>
          <w:rFonts w:ascii="Arial" w:hAnsi="Arial" w:cs="Arial"/>
          <w:szCs w:val="22"/>
        </w:rPr>
      </w:pPr>
      <w:r w:rsidRPr="007617D3">
        <w:rPr>
          <w:rFonts w:ascii="Arial" w:hAnsi="Arial" w:cs="Arial"/>
          <w:szCs w:val="22"/>
        </w:rPr>
        <w:t xml:space="preserve">A content type is a categorised, reusable collection of metadata (site columns) and settings that can be attached to a list or document library. Content types enable management of the settings for a category of information in a centralized, reusable way. </w:t>
      </w:r>
    </w:p>
    <w:p w:rsidR="00DD0B8C" w:rsidRPr="007617D3" w:rsidRDefault="00DD0B8C" w:rsidP="00DD0B8C">
      <w:pPr>
        <w:spacing w:after="238"/>
        <w:ind w:left="-5" w:right="14"/>
        <w:rPr>
          <w:rFonts w:ascii="Arial" w:hAnsi="Arial" w:cs="Arial"/>
          <w:szCs w:val="22"/>
        </w:rPr>
      </w:pPr>
    </w:p>
    <w:p w:rsidR="00DD0B8C" w:rsidRPr="007617D3" w:rsidRDefault="00DD0B8C" w:rsidP="00DD0B8C">
      <w:pPr>
        <w:spacing w:after="240"/>
        <w:ind w:left="-5" w:right="14"/>
        <w:rPr>
          <w:rFonts w:ascii="Arial" w:hAnsi="Arial" w:cs="Arial"/>
          <w:szCs w:val="22"/>
        </w:rPr>
      </w:pPr>
      <w:r w:rsidRPr="007617D3">
        <w:rPr>
          <w:rFonts w:ascii="Arial" w:hAnsi="Arial" w:cs="Arial"/>
          <w:szCs w:val="22"/>
        </w:rPr>
        <w:t xml:space="preserve">Content types can be applied on any list or document library in the site hierarchy. When business requirements change, content types can be modified to meet the new requirements and push down the updates to any list or document library where the content type is used. </w:t>
      </w:r>
    </w:p>
    <w:p w:rsidR="00DD0B8C" w:rsidRPr="007617D3" w:rsidRDefault="00DD0B8C" w:rsidP="00DD0B8C">
      <w:pPr>
        <w:spacing w:after="297"/>
        <w:ind w:left="-5" w:right="14"/>
        <w:rPr>
          <w:rFonts w:ascii="Arial" w:hAnsi="Arial" w:cs="Arial"/>
          <w:szCs w:val="22"/>
        </w:rPr>
      </w:pPr>
      <w:r w:rsidRPr="007617D3">
        <w:rPr>
          <w:rFonts w:ascii="Arial" w:hAnsi="Arial" w:cs="Arial"/>
          <w:szCs w:val="22"/>
        </w:rPr>
        <w:t xml:space="preserve">The following content types will be created to accommodate the functionality required by some of the web parts: </w:t>
      </w:r>
    </w:p>
    <w:p w:rsidR="00DD0B8C" w:rsidRPr="007617D3" w:rsidRDefault="00DD0B8C" w:rsidP="00DD0B8C">
      <w:pPr>
        <w:rPr>
          <w:rFonts w:ascii="Arial" w:hAnsi="Arial" w:cs="Arial"/>
          <w:szCs w:val="22"/>
        </w:rPr>
      </w:pPr>
    </w:p>
    <w:p w:rsidR="00DD0B8C" w:rsidRPr="00B67319" w:rsidRDefault="00DD0B8C" w:rsidP="00DD0B8C">
      <w:pPr>
        <w:pStyle w:val="Heading2"/>
        <w:rPr>
          <w:rFonts w:ascii="Arial" w:hAnsi="Arial" w:cs="Arial"/>
          <w:sz w:val="24"/>
          <w:szCs w:val="24"/>
        </w:rPr>
      </w:pPr>
      <w:bookmarkStart w:id="236" w:name="_Toc532543696"/>
      <w:r w:rsidRPr="00B67319">
        <w:rPr>
          <w:rFonts w:ascii="Arial" w:hAnsi="Arial" w:cs="Arial"/>
          <w:sz w:val="24"/>
          <w:szCs w:val="24"/>
        </w:rPr>
        <w:t>Linked Summary</w:t>
      </w:r>
      <w:bookmarkEnd w:id="236"/>
    </w:p>
    <w:p w:rsidR="00DD0B8C" w:rsidRPr="007617D3" w:rsidRDefault="00DD0B8C" w:rsidP="00DD0B8C">
      <w:pPr>
        <w:spacing w:after="259"/>
        <w:ind w:left="-5" w:right="14"/>
        <w:rPr>
          <w:rFonts w:ascii="Arial" w:hAnsi="Arial" w:cs="Arial"/>
          <w:szCs w:val="22"/>
        </w:rPr>
      </w:pPr>
      <w:r w:rsidRPr="007617D3">
        <w:rPr>
          <w:rFonts w:ascii="Arial" w:hAnsi="Arial" w:cs="Arial"/>
          <w:szCs w:val="22"/>
        </w:rPr>
        <w:t xml:space="preserve">Across the Intranet site there are multiple instances where it is required to display items with the following attributes: </w:t>
      </w:r>
    </w:p>
    <w:p w:rsidR="00DD0B8C" w:rsidRPr="007617D3" w:rsidRDefault="00DD0B8C" w:rsidP="00DD0B8C">
      <w:pPr>
        <w:pStyle w:val="ListParagraph"/>
        <w:numPr>
          <w:ilvl w:val="0"/>
          <w:numId w:val="37"/>
        </w:numPr>
        <w:spacing w:after="74" w:line="265" w:lineRule="auto"/>
        <w:ind w:right="14"/>
        <w:contextualSpacing w:val="0"/>
        <w:jc w:val="both"/>
        <w:rPr>
          <w:rFonts w:ascii="Arial" w:hAnsi="Arial" w:cs="Arial"/>
        </w:rPr>
      </w:pPr>
      <w:r w:rsidRPr="007617D3">
        <w:rPr>
          <w:rFonts w:ascii="Arial" w:hAnsi="Arial" w:cs="Arial"/>
        </w:rPr>
        <w:t xml:space="preserve">A Title </w:t>
      </w:r>
    </w:p>
    <w:p w:rsidR="00DD0B8C" w:rsidRPr="007617D3" w:rsidRDefault="00DD0B8C" w:rsidP="00DD0B8C">
      <w:pPr>
        <w:pStyle w:val="ListParagraph"/>
        <w:numPr>
          <w:ilvl w:val="0"/>
          <w:numId w:val="37"/>
        </w:numPr>
        <w:spacing w:after="74" w:line="265" w:lineRule="auto"/>
        <w:ind w:right="14"/>
        <w:contextualSpacing w:val="0"/>
        <w:jc w:val="both"/>
        <w:rPr>
          <w:rFonts w:ascii="Arial" w:hAnsi="Arial" w:cs="Arial"/>
        </w:rPr>
      </w:pPr>
      <w:r w:rsidRPr="007617D3">
        <w:rPr>
          <w:rFonts w:ascii="Arial" w:hAnsi="Arial" w:cs="Arial"/>
        </w:rPr>
        <w:t xml:space="preserve">Redirect URL </w:t>
      </w:r>
    </w:p>
    <w:p w:rsidR="00DD0B8C" w:rsidRPr="007617D3" w:rsidRDefault="00DD0B8C" w:rsidP="00DD0B8C">
      <w:pPr>
        <w:pStyle w:val="ListParagraph"/>
        <w:numPr>
          <w:ilvl w:val="0"/>
          <w:numId w:val="37"/>
        </w:numPr>
        <w:spacing w:after="74" w:line="265" w:lineRule="auto"/>
        <w:ind w:right="14"/>
        <w:contextualSpacing w:val="0"/>
        <w:jc w:val="both"/>
        <w:rPr>
          <w:rFonts w:ascii="Arial" w:hAnsi="Arial" w:cs="Arial"/>
        </w:rPr>
      </w:pPr>
      <w:r w:rsidRPr="007617D3">
        <w:rPr>
          <w:rFonts w:ascii="Arial" w:hAnsi="Arial" w:cs="Arial"/>
        </w:rPr>
        <w:t xml:space="preserve">Short Description </w:t>
      </w:r>
    </w:p>
    <w:p w:rsidR="00DD0B8C" w:rsidRPr="007617D3" w:rsidRDefault="00DD0B8C" w:rsidP="00DD0B8C">
      <w:pPr>
        <w:spacing w:after="240" w:line="362" w:lineRule="auto"/>
        <w:ind w:left="-5" w:right="14"/>
        <w:rPr>
          <w:rFonts w:ascii="Arial" w:hAnsi="Arial" w:cs="Arial"/>
          <w:szCs w:val="22"/>
        </w:rPr>
      </w:pPr>
    </w:p>
    <w:p w:rsidR="00DD0B8C" w:rsidRPr="007617D3" w:rsidRDefault="00DD0B8C" w:rsidP="00DD0B8C">
      <w:pPr>
        <w:ind w:right="14"/>
        <w:rPr>
          <w:rFonts w:ascii="Arial" w:hAnsi="Arial" w:cs="Arial"/>
          <w:szCs w:val="22"/>
        </w:rPr>
      </w:pPr>
      <w:r w:rsidRPr="007617D3">
        <w:rPr>
          <w:rFonts w:ascii="Arial" w:hAnsi="Arial" w:cs="Arial"/>
          <w:szCs w:val="22"/>
        </w:rPr>
        <w:t xml:space="preserve">To facilitate the need for these fields that get reused, the Linked Summary Content Type will be created. </w:t>
      </w:r>
    </w:p>
    <w:p w:rsidR="00DD0B8C" w:rsidRPr="007617D3" w:rsidRDefault="00DD0B8C" w:rsidP="00DD0B8C">
      <w:pPr>
        <w:spacing w:line="259" w:lineRule="auto"/>
        <w:rPr>
          <w:rFonts w:ascii="Arial" w:hAnsi="Arial" w:cs="Arial"/>
          <w:szCs w:val="22"/>
        </w:rPr>
      </w:pPr>
      <w:r w:rsidRPr="007617D3">
        <w:rPr>
          <w:rFonts w:ascii="Arial" w:hAnsi="Arial" w:cs="Arial"/>
          <w:szCs w:val="22"/>
        </w:rPr>
        <w:t xml:space="preserve"> </w:t>
      </w:r>
    </w:p>
    <w:tbl>
      <w:tblPr>
        <w:tblStyle w:val="TableGrid0"/>
        <w:tblW w:w="9184" w:type="dxa"/>
        <w:tblInd w:w="-107" w:type="dxa"/>
        <w:tblCellMar>
          <w:bottom w:w="9" w:type="dxa"/>
          <w:right w:w="37" w:type="dxa"/>
        </w:tblCellMar>
        <w:tblLook w:val="04A0" w:firstRow="1" w:lastRow="0" w:firstColumn="1" w:lastColumn="0" w:noHBand="0" w:noVBand="1"/>
      </w:tblPr>
      <w:tblGrid>
        <w:gridCol w:w="4077"/>
        <w:gridCol w:w="5107"/>
      </w:tblGrid>
      <w:tr w:rsidR="00DD0B8C" w:rsidRPr="007617D3" w:rsidTr="008F7619">
        <w:trPr>
          <w:trHeight w:val="472"/>
        </w:trPr>
        <w:tc>
          <w:tcPr>
            <w:tcW w:w="9184" w:type="dxa"/>
            <w:gridSpan w:val="2"/>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rPr>
                <w:rFonts w:ascii="Arial" w:hAnsi="Arial" w:cs="Arial"/>
              </w:rPr>
            </w:pPr>
            <w:r w:rsidRPr="007617D3">
              <w:rPr>
                <w:rFonts w:ascii="Arial" w:hAnsi="Arial" w:cs="Arial"/>
                <w:b/>
              </w:rPr>
              <w:t>Content Type Fields</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Parent Content Type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Item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Count Type Group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Custom Content Types </w:t>
            </w:r>
          </w:p>
        </w:tc>
      </w:tr>
      <w:tr w:rsidR="00DD0B8C" w:rsidRPr="007617D3"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Internal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proofErr w:type="spellStart"/>
            <w:r w:rsidRPr="007617D3">
              <w:rPr>
                <w:rFonts w:ascii="Arial" w:hAnsi="Arial" w:cs="Arial"/>
              </w:rPr>
              <w:t>LinkedSummary</w:t>
            </w:r>
            <w:proofErr w:type="spellEnd"/>
            <w:r w:rsidRPr="007617D3">
              <w:rPr>
                <w:rFonts w:ascii="Arial" w:hAnsi="Arial" w:cs="Arial"/>
              </w:rPr>
              <w:t xml:space="preserve"> </w:t>
            </w:r>
          </w:p>
        </w:tc>
      </w:tr>
      <w:tr w:rsidR="00DD0B8C" w:rsidRPr="007617D3"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rPr>
                <w:rFonts w:ascii="Arial" w:hAnsi="Arial" w:cs="Arial"/>
              </w:rPr>
            </w:pPr>
            <w:r w:rsidRPr="007617D3">
              <w:rPr>
                <w:rFonts w:ascii="Arial" w:hAnsi="Arial" w:cs="Arial"/>
              </w:rPr>
              <w:t xml:space="preserve">Display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rPr>
                <w:rFonts w:ascii="Arial" w:hAnsi="Arial" w:cs="Arial"/>
              </w:rPr>
            </w:pPr>
            <w:r w:rsidRPr="007617D3">
              <w:rPr>
                <w:rFonts w:ascii="Arial" w:hAnsi="Arial" w:cs="Arial"/>
              </w:rPr>
              <w:t xml:space="preserve">Linked Summary </w:t>
            </w:r>
          </w:p>
        </w:tc>
      </w:tr>
      <w:tr w:rsidR="00DD0B8C"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7"/>
              <w:jc w:val="left"/>
              <w:rPr>
                <w:rFonts w:ascii="Arial" w:hAnsi="Arial" w:cs="Arial"/>
              </w:rPr>
            </w:pPr>
            <w:r w:rsidRPr="007617D3">
              <w:rPr>
                <w:rFonts w:ascii="Arial" w:hAnsi="Arial" w:cs="Arial"/>
              </w:rPr>
              <w:t xml:space="preserve">Dependencies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08"/>
              <w:jc w:val="left"/>
              <w:rPr>
                <w:rFonts w:ascii="Arial" w:hAnsi="Arial" w:cs="Arial"/>
              </w:rPr>
            </w:pPr>
            <w:r w:rsidRPr="007617D3">
              <w:rPr>
                <w:rFonts w:ascii="Arial" w:hAnsi="Arial" w:cs="Arial"/>
              </w:rPr>
              <w:t xml:space="preserve">SharePoint Publishing Features need to be activated. </w:t>
            </w:r>
          </w:p>
        </w:tc>
      </w:tr>
    </w:tbl>
    <w:p w:rsidR="00DD0B8C" w:rsidRDefault="00DD0B8C" w:rsidP="00DD0B8C">
      <w:pPr>
        <w:spacing w:after="113"/>
        <w:ind w:left="-5" w:right="3707"/>
        <w:jc w:val="left"/>
        <w:rPr>
          <w:i/>
          <w:color w:val="66BC29"/>
        </w:rPr>
      </w:pPr>
    </w:p>
    <w:p w:rsidR="00DD0B8C" w:rsidRPr="004710BC" w:rsidRDefault="00DD0B8C" w:rsidP="00DD0B8C">
      <w:pPr>
        <w:spacing w:after="113"/>
        <w:ind w:left="-5" w:right="3707"/>
        <w:jc w:val="left"/>
        <w:rPr>
          <w:color w:val="FF0000"/>
        </w:rPr>
      </w:pPr>
    </w:p>
    <w:tbl>
      <w:tblPr>
        <w:tblStyle w:val="TableGrid0"/>
        <w:tblW w:w="9286" w:type="dxa"/>
        <w:tblInd w:w="-107" w:type="dxa"/>
        <w:tblLayout w:type="fixed"/>
        <w:tblCellMar>
          <w:top w:w="126" w:type="dxa"/>
          <w:left w:w="107" w:type="dxa"/>
          <w:bottom w:w="9" w:type="dxa"/>
          <w:right w:w="53" w:type="dxa"/>
        </w:tblCellMar>
        <w:tblLook w:val="04A0" w:firstRow="1" w:lastRow="0" w:firstColumn="1" w:lastColumn="0" w:noHBand="0" w:noVBand="1"/>
      </w:tblPr>
      <w:tblGrid>
        <w:gridCol w:w="2766"/>
        <w:gridCol w:w="1417"/>
        <w:gridCol w:w="1418"/>
        <w:gridCol w:w="1417"/>
        <w:gridCol w:w="2268"/>
      </w:tblGrid>
      <w:tr w:rsidR="00DD0B8C" w:rsidRPr="007617D3" w:rsidTr="008F7619">
        <w:trPr>
          <w:trHeight w:val="818"/>
        </w:trPr>
        <w:tc>
          <w:tcPr>
            <w:tcW w:w="9286" w:type="dxa"/>
            <w:gridSpan w:val="5"/>
            <w:tcBorders>
              <w:top w:val="single" w:sz="4" w:space="0" w:color="D9D9D9"/>
              <w:left w:val="single" w:sz="4" w:space="0" w:color="D9D9D9"/>
              <w:bottom w:val="single" w:sz="4" w:space="0" w:color="D9D9D9"/>
              <w:right w:val="single" w:sz="4" w:space="0" w:color="D9D9D9"/>
            </w:tcBorders>
            <w:shd w:val="clear" w:color="auto" w:fill="F2F2F2"/>
          </w:tcPr>
          <w:p w:rsidR="00DD0B8C" w:rsidRPr="007617D3" w:rsidRDefault="00DD0B8C" w:rsidP="008F7619">
            <w:pPr>
              <w:spacing w:line="259" w:lineRule="auto"/>
              <w:ind w:left="2"/>
              <w:jc w:val="center"/>
              <w:rPr>
                <w:rFonts w:ascii="Arial" w:hAnsi="Arial" w:cs="Arial"/>
                <w:b/>
              </w:rPr>
            </w:pPr>
            <w:r w:rsidRPr="007617D3">
              <w:rPr>
                <w:rFonts w:ascii="Arial" w:hAnsi="Arial" w:cs="Arial"/>
                <w:b/>
              </w:rPr>
              <w:t>Linked Summary Fields</w:t>
            </w:r>
          </w:p>
        </w:tc>
      </w:tr>
      <w:tr w:rsidR="00DD0B8C" w:rsidRPr="007617D3" w:rsidTr="008F7619">
        <w:trPr>
          <w:trHeight w:val="818"/>
        </w:trPr>
        <w:tc>
          <w:tcPr>
            <w:tcW w:w="2766"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jc w:val="center"/>
              <w:rPr>
                <w:rFonts w:ascii="Arial" w:hAnsi="Arial" w:cs="Arial"/>
              </w:rPr>
            </w:pPr>
            <w:r w:rsidRPr="007617D3">
              <w:rPr>
                <w:rFonts w:ascii="Arial" w:hAnsi="Arial" w:cs="Arial"/>
                <w:b/>
              </w:rPr>
              <w:t>Internal Name</w:t>
            </w:r>
          </w:p>
        </w:tc>
        <w:tc>
          <w:tcPr>
            <w:tcW w:w="1417"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after="98" w:line="259" w:lineRule="auto"/>
              <w:jc w:val="center"/>
              <w:rPr>
                <w:rFonts w:ascii="Arial" w:hAnsi="Arial" w:cs="Arial"/>
              </w:rPr>
            </w:pPr>
            <w:r w:rsidRPr="007617D3">
              <w:rPr>
                <w:rFonts w:ascii="Arial" w:hAnsi="Arial" w:cs="Arial"/>
                <w:b/>
              </w:rPr>
              <w:t>Display</w:t>
            </w:r>
          </w:p>
          <w:p w:rsidR="00DD0B8C" w:rsidRPr="007617D3" w:rsidRDefault="00DD0B8C" w:rsidP="008F7619">
            <w:pPr>
              <w:spacing w:line="259" w:lineRule="auto"/>
              <w:jc w:val="center"/>
              <w:rPr>
                <w:rFonts w:ascii="Arial" w:hAnsi="Arial" w:cs="Arial"/>
              </w:rPr>
            </w:pPr>
            <w:r w:rsidRPr="007617D3">
              <w:rPr>
                <w:rFonts w:ascii="Arial" w:hAnsi="Arial" w:cs="Arial"/>
                <w:b/>
              </w:rPr>
              <w:t>Name</w:t>
            </w:r>
          </w:p>
        </w:tc>
        <w:tc>
          <w:tcPr>
            <w:tcW w:w="1418"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ind w:left="1"/>
              <w:jc w:val="center"/>
              <w:rPr>
                <w:rFonts w:ascii="Arial" w:hAnsi="Arial" w:cs="Arial"/>
              </w:rPr>
            </w:pPr>
            <w:r w:rsidRPr="007617D3">
              <w:rPr>
                <w:rFonts w:ascii="Arial" w:hAnsi="Arial" w:cs="Arial"/>
                <w:b/>
              </w:rPr>
              <w:t>Type</w:t>
            </w:r>
          </w:p>
        </w:tc>
        <w:tc>
          <w:tcPr>
            <w:tcW w:w="1417"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ind w:left="1"/>
              <w:jc w:val="center"/>
              <w:rPr>
                <w:rFonts w:ascii="Arial" w:hAnsi="Arial" w:cs="Arial"/>
              </w:rPr>
            </w:pPr>
            <w:r w:rsidRPr="007617D3">
              <w:rPr>
                <w:rFonts w:ascii="Arial" w:hAnsi="Arial" w:cs="Arial"/>
                <w:b/>
              </w:rPr>
              <w:t>Mandatory?</w:t>
            </w:r>
          </w:p>
        </w:tc>
        <w:tc>
          <w:tcPr>
            <w:tcW w:w="2268"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7617D3" w:rsidRDefault="00DD0B8C" w:rsidP="008F7619">
            <w:pPr>
              <w:spacing w:line="259" w:lineRule="auto"/>
              <w:ind w:left="2"/>
              <w:jc w:val="center"/>
              <w:rPr>
                <w:rFonts w:ascii="Arial" w:hAnsi="Arial" w:cs="Arial"/>
              </w:rPr>
            </w:pPr>
            <w:r w:rsidRPr="007617D3">
              <w:rPr>
                <w:rFonts w:ascii="Arial" w:hAnsi="Arial" w:cs="Arial"/>
                <w:b/>
              </w:rPr>
              <w:t>Description</w:t>
            </w:r>
          </w:p>
        </w:tc>
      </w:tr>
      <w:tr w:rsidR="00DD0B8C" w:rsidRPr="007617D3" w:rsidTr="008F7619">
        <w:trPr>
          <w:trHeight w:val="1170"/>
        </w:trPr>
        <w:tc>
          <w:tcPr>
            <w:tcW w:w="2766"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r w:rsidRPr="007617D3">
              <w:rPr>
                <w:rFonts w:ascii="Arial" w:hAnsi="Arial" w:cs="Arial"/>
                <w:b/>
              </w:rPr>
              <w:t xml:space="preserve">Title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r w:rsidRPr="007617D3">
              <w:rPr>
                <w:rFonts w:ascii="Arial" w:hAnsi="Arial" w:cs="Arial"/>
              </w:rPr>
              <w:t xml:space="preserve">Title </w:t>
            </w:r>
          </w:p>
        </w:tc>
        <w:tc>
          <w:tcPr>
            <w:tcW w:w="1418"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1" w:right="61"/>
              <w:jc w:val="left"/>
              <w:rPr>
                <w:rFonts w:ascii="Arial" w:hAnsi="Arial" w:cs="Arial"/>
              </w:rPr>
            </w:pPr>
            <w:r w:rsidRPr="007617D3">
              <w:rPr>
                <w:rFonts w:ascii="Arial" w:hAnsi="Arial" w:cs="Arial"/>
              </w:rPr>
              <w:t xml:space="preserve">Single Line of Text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Yes  </w:t>
            </w:r>
          </w:p>
        </w:tc>
        <w:tc>
          <w:tcPr>
            <w:tcW w:w="2268"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2"/>
              <w:jc w:val="left"/>
              <w:rPr>
                <w:rFonts w:ascii="Arial" w:hAnsi="Arial" w:cs="Arial"/>
              </w:rPr>
            </w:pPr>
            <w:r w:rsidRPr="007617D3">
              <w:rPr>
                <w:rFonts w:ascii="Arial" w:hAnsi="Arial" w:cs="Arial"/>
              </w:rPr>
              <w:t xml:space="preserve">Default SharePoint field inherited from the parent content type. </w:t>
            </w:r>
          </w:p>
        </w:tc>
      </w:tr>
      <w:tr w:rsidR="00DD0B8C" w:rsidRPr="007617D3" w:rsidTr="008F7619">
        <w:trPr>
          <w:trHeight w:val="1399"/>
        </w:trPr>
        <w:tc>
          <w:tcPr>
            <w:tcW w:w="2766"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proofErr w:type="spellStart"/>
            <w:r w:rsidRPr="007617D3">
              <w:rPr>
                <w:rFonts w:ascii="Arial" w:hAnsi="Arial" w:cs="Arial"/>
                <w:b/>
              </w:rPr>
              <w:lastRenderedPageBreak/>
              <w:t>LinkedSummaryRedirectURL</w:t>
            </w:r>
            <w:proofErr w:type="spellEnd"/>
            <w:r w:rsidRPr="007617D3">
              <w:rPr>
                <w:rFonts w:ascii="Arial" w:hAnsi="Arial" w:cs="Arial"/>
                <w:b/>
              </w:rPr>
              <w:t xml:space="preserve">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r w:rsidRPr="007617D3">
              <w:rPr>
                <w:rFonts w:ascii="Arial" w:hAnsi="Arial" w:cs="Arial"/>
              </w:rPr>
              <w:t xml:space="preserve">Redirect </w:t>
            </w:r>
          </w:p>
          <w:p w:rsidR="00DD0B8C" w:rsidRPr="007617D3" w:rsidRDefault="00DD0B8C" w:rsidP="008F7619">
            <w:pPr>
              <w:spacing w:line="259" w:lineRule="auto"/>
              <w:jc w:val="left"/>
              <w:rPr>
                <w:rFonts w:ascii="Arial" w:hAnsi="Arial" w:cs="Arial"/>
              </w:rPr>
            </w:pPr>
            <w:r w:rsidRPr="007617D3">
              <w:rPr>
                <w:rFonts w:ascii="Arial" w:hAnsi="Arial" w:cs="Arial"/>
              </w:rPr>
              <w:t xml:space="preserve">URL </w:t>
            </w:r>
          </w:p>
        </w:tc>
        <w:tc>
          <w:tcPr>
            <w:tcW w:w="1418"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Hyperlink or Picture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Yes </w:t>
            </w:r>
          </w:p>
        </w:tc>
        <w:tc>
          <w:tcPr>
            <w:tcW w:w="2268"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2" w:right="68"/>
              <w:jc w:val="left"/>
              <w:rPr>
                <w:rFonts w:ascii="Arial" w:hAnsi="Arial" w:cs="Arial"/>
              </w:rPr>
            </w:pPr>
            <w:r w:rsidRPr="007617D3">
              <w:rPr>
                <w:rFonts w:ascii="Arial" w:hAnsi="Arial" w:cs="Arial"/>
              </w:rPr>
              <w:t xml:space="preserve">This field will contain the URL where the user should get redirected to. </w:t>
            </w:r>
          </w:p>
        </w:tc>
      </w:tr>
      <w:tr w:rsidR="00DD0B8C" w:rsidRPr="007617D3" w:rsidTr="008F7619">
        <w:trPr>
          <w:trHeight w:val="1402"/>
        </w:trPr>
        <w:tc>
          <w:tcPr>
            <w:tcW w:w="2766"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proofErr w:type="spellStart"/>
            <w:r w:rsidRPr="007617D3">
              <w:rPr>
                <w:rFonts w:ascii="Arial" w:hAnsi="Arial" w:cs="Arial"/>
                <w:b/>
              </w:rPr>
              <w:t>LinkedShortDescription</w:t>
            </w:r>
            <w:proofErr w:type="spellEnd"/>
            <w:r w:rsidRPr="007617D3">
              <w:rPr>
                <w:rFonts w:ascii="Arial" w:hAnsi="Arial" w:cs="Arial"/>
                <w:b/>
              </w:rPr>
              <w:t xml:space="preserve">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jc w:val="left"/>
              <w:rPr>
                <w:rFonts w:ascii="Arial" w:hAnsi="Arial" w:cs="Arial"/>
              </w:rPr>
            </w:pPr>
            <w:r w:rsidRPr="007617D3">
              <w:rPr>
                <w:rFonts w:ascii="Arial" w:hAnsi="Arial" w:cs="Arial"/>
              </w:rPr>
              <w:t xml:space="preserve">Short </w:t>
            </w:r>
          </w:p>
          <w:p w:rsidR="00DD0B8C" w:rsidRPr="007617D3" w:rsidRDefault="00DD0B8C" w:rsidP="008F7619">
            <w:pPr>
              <w:spacing w:line="259" w:lineRule="auto"/>
              <w:jc w:val="left"/>
              <w:rPr>
                <w:rFonts w:ascii="Arial" w:hAnsi="Arial" w:cs="Arial"/>
              </w:rPr>
            </w:pPr>
            <w:r w:rsidRPr="007617D3">
              <w:rPr>
                <w:rFonts w:ascii="Arial" w:hAnsi="Arial" w:cs="Arial"/>
              </w:rPr>
              <w:t xml:space="preserve">Description </w:t>
            </w:r>
          </w:p>
        </w:tc>
        <w:tc>
          <w:tcPr>
            <w:tcW w:w="1418" w:type="dxa"/>
            <w:tcBorders>
              <w:top w:val="single" w:sz="4" w:space="0" w:color="D9D9D9"/>
              <w:left w:val="single" w:sz="4" w:space="0" w:color="D9D9D9"/>
              <w:bottom w:val="single" w:sz="4" w:space="0" w:color="D9D9D9"/>
              <w:right w:val="single" w:sz="4" w:space="0" w:color="D9D9D9"/>
            </w:tcBorders>
            <w:vAlign w:val="bottom"/>
          </w:tcPr>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Short </w:t>
            </w:r>
          </w:p>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Description </w:t>
            </w:r>
          </w:p>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Site Column </w:t>
            </w:r>
          </w:p>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(Multiple </w:t>
            </w:r>
          </w:p>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Lines of Text </w:t>
            </w:r>
          </w:p>
        </w:tc>
        <w:tc>
          <w:tcPr>
            <w:tcW w:w="1417"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1"/>
              <w:jc w:val="left"/>
              <w:rPr>
                <w:rFonts w:ascii="Arial" w:hAnsi="Arial" w:cs="Arial"/>
              </w:rPr>
            </w:pPr>
            <w:r w:rsidRPr="007617D3">
              <w:rPr>
                <w:rFonts w:ascii="Arial" w:hAnsi="Arial" w:cs="Arial"/>
              </w:rPr>
              <w:t xml:space="preserve">No </w:t>
            </w:r>
          </w:p>
        </w:tc>
        <w:tc>
          <w:tcPr>
            <w:tcW w:w="2268" w:type="dxa"/>
            <w:tcBorders>
              <w:top w:val="single" w:sz="4" w:space="0" w:color="D9D9D9"/>
              <w:left w:val="single" w:sz="4" w:space="0" w:color="D9D9D9"/>
              <w:bottom w:val="single" w:sz="4" w:space="0" w:color="D9D9D9"/>
              <w:right w:val="single" w:sz="4" w:space="0" w:color="D9D9D9"/>
            </w:tcBorders>
          </w:tcPr>
          <w:p w:rsidR="00DD0B8C" w:rsidRPr="007617D3" w:rsidRDefault="00DD0B8C" w:rsidP="008F7619">
            <w:pPr>
              <w:spacing w:line="259" w:lineRule="auto"/>
              <w:ind w:left="2" w:right="67"/>
              <w:jc w:val="left"/>
              <w:rPr>
                <w:rFonts w:ascii="Arial" w:hAnsi="Arial" w:cs="Arial"/>
              </w:rPr>
            </w:pPr>
            <w:r w:rsidRPr="007617D3">
              <w:rPr>
                <w:rFonts w:ascii="Arial" w:hAnsi="Arial" w:cs="Arial"/>
              </w:rPr>
              <w:t xml:space="preserve">This field will contain a short text description. </w:t>
            </w:r>
          </w:p>
        </w:tc>
      </w:tr>
    </w:tbl>
    <w:p w:rsidR="00DD0B8C" w:rsidRDefault="00DD0B8C" w:rsidP="00DD0B8C">
      <w:pPr>
        <w:spacing w:after="240" w:line="362" w:lineRule="auto"/>
        <w:ind w:left="-5" w:right="14"/>
      </w:pPr>
    </w:p>
    <w:p w:rsidR="00DD0B8C" w:rsidRPr="007617D3" w:rsidRDefault="00DD0B8C" w:rsidP="00DD0B8C">
      <w:pPr>
        <w:spacing w:after="240"/>
        <w:ind w:left="-5" w:right="14"/>
        <w:rPr>
          <w:rFonts w:ascii="Arial" w:hAnsi="Arial" w:cs="Arial"/>
        </w:rPr>
      </w:pPr>
      <w:r w:rsidRPr="007617D3">
        <w:rPr>
          <w:rFonts w:ascii="Arial" w:hAnsi="Arial" w:cs="Arial"/>
        </w:rPr>
        <w:t xml:space="preserve">This content type can be used whenever a title, description with a redirect URL is required within a list or document library. </w:t>
      </w:r>
    </w:p>
    <w:p w:rsidR="00DD0B8C" w:rsidRDefault="00DD0B8C" w:rsidP="00DD0B8C">
      <w:pPr>
        <w:pStyle w:val="Heading1"/>
        <w:spacing w:after="120"/>
      </w:pPr>
      <w:bookmarkStart w:id="237" w:name="_Toc532543697"/>
      <w:bookmarkEnd w:id="18"/>
      <w:bookmarkEnd w:id="19"/>
      <w:bookmarkEnd w:id="20"/>
      <w:r>
        <w:t>LIST TEMPLATES</w:t>
      </w:r>
      <w:bookmarkEnd w:id="237"/>
    </w:p>
    <w:p w:rsidR="00DD0B8C" w:rsidRDefault="00DD0B8C" w:rsidP="00DD0B8C"/>
    <w:p w:rsidR="00DD0B8C" w:rsidRPr="007617D3" w:rsidRDefault="00DD0B8C" w:rsidP="00DD0B8C">
      <w:pPr>
        <w:spacing w:after="238"/>
        <w:ind w:left="-5" w:right="14"/>
        <w:rPr>
          <w:rFonts w:ascii="Arial" w:hAnsi="Arial" w:cs="Arial"/>
          <w:szCs w:val="22"/>
        </w:rPr>
      </w:pPr>
      <w:r w:rsidRPr="007617D3">
        <w:rPr>
          <w:rFonts w:ascii="Arial" w:hAnsi="Arial" w:cs="Arial"/>
          <w:szCs w:val="22"/>
        </w:rPr>
        <w:t xml:space="preserve">List Templates contain the definition for a list or document library. The definition of the list templates contains the information required to create a new list with predefined columns (fields), and settings, and the list can even be populated with predefined list items. </w:t>
      </w:r>
    </w:p>
    <w:p w:rsidR="00DD0B8C" w:rsidRPr="007617D3" w:rsidRDefault="00DD0B8C" w:rsidP="00DD0B8C">
      <w:pPr>
        <w:spacing w:after="295"/>
        <w:ind w:left="-5" w:right="14"/>
        <w:rPr>
          <w:rFonts w:ascii="Arial" w:hAnsi="Arial" w:cs="Arial"/>
          <w:szCs w:val="22"/>
        </w:rPr>
      </w:pPr>
      <w:r w:rsidRPr="007617D3">
        <w:rPr>
          <w:rFonts w:ascii="Arial" w:hAnsi="Arial" w:cs="Arial"/>
          <w:szCs w:val="22"/>
        </w:rPr>
        <w:t xml:space="preserve">The following list templates will be created to assist ACSA when creating lists that often have the same columns: </w:t>
      </w:r>
    </w:p>
    <w:p w:rsidR="00DD0B8C" w:rsidRPr="00C37389" w:rsidRDefault="00DD0B8C" w:rsidP="00DD0B8C">
      <w:pPr>
        <w:pStyle w:val="Heading2"/>
        <w:rPr>
          <w:rFonts w:ascii="Arial" w:hAnsi="Arial" w:cs="Arial"/>
          <w:sz w:val="24"/>
          <w:szCs w:val="24"/>
        </w:rPr>
      </w:pPr>
      <w:bookmarkStart w:id="238" w:name="_Toc532543698"/>
      <w:r w:rsidRPr="00C37389">
        <w:rPr>
          <w:rFonts w:ascii="Arial" w:hAnsi="Arial" w:cs="Arial"/>
          <w:sz w:val="24"/>
          <w:szCs w:val="24"/>
        </w:rPr>
        <w:t>Footer Links</w:t>
      </w:r>
      <w:bookmarkEnd w:id="238"/>
    </w:p>
    <w:p w:rsidR="00DD0B8C" w:rsidRPr="007617D3" w:rsidRDefault="00DD0B8C" w:rsidP="00DD0B8C">
      <w:pPr>
        <w:spacing w:after="14"/>
        <w:ind w:left="-5" w:right="14"/>
        <w:rPr>
          <w:rFonts w:ascii="Arial" w:hAnsi="Arial" w:cs="Arial"/>
          <w:szCs w:val="22"/>
        </w:rPr>
      </w:pPr>
      <w:r w:rsidRPr="007617D3">
        <w:rPr>
          <w:rFonts w:ascii="Arial" w:hAnsi="Arial" w:cs="Arial"/>
          <w:szCs w:val="22"/>
        </w:rPr>
        <w:t xml:space="preserve">The Footer Links List Template will be used to create a Footer Links list, which will contain all the required information to allow the Footer Links Web Part (see section 10.2.2) to display the links found in the footer of the Home master page and Sub Home master page. </w:t>
      </w:r>
    </w:p>
    <w:p w:rsidR="00DD0B8C" w:rsidRDefault="00DD0B8C" w:rsidP="00DD0B8C">
      <w:pPr>
        <w:spacing w:after="14" w:line="361" w:lineRule="auto"/>
        <w:ind w:left="-5" w:right="14"/>
      </w:pPr>
    </w:p>
    <w:tbl>
      <w:tblPr>
        <w:tblStyle w:val="TableGrid0"/>
        <w:tblW w:w="9184" w:type="dxa"/>
        <w:tblInd w:w="-107" w:type="dxa"/>
        <w:tblCellMar>
          <w:bottom w:w="9" w:type="dxa"/>
          <w:right w:w="82" w:type="dxa"/>
        </w:tblCellMar>
        <w:tblLook w:val="04A0" w:firstRow="1" w:lastRow="0" w:firstColumn="1" w:lastColumn="0" w:noHBand="0" w:noVBand="1"/>
      </w:tblPr>
      <w:tblGrid>
        <w:gridCol w:w="4077"/>
        <w:gridCol w:w="5107"/>
      </w:tblGrid>
      <w:tr w:rsidR="00DD0B8C" w:rsidRPr="00235486" w:rsidTr="008F7619">
        <w:trPr>
          <w:trHeight w:val="473"/>
        </w:trPr>
        <w:tc>
          <w:tcPr>
            <w:tcW w:w="9184" w:type="dxa"/>
            <w:gridSpan w:val="2"/>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235486" w:rsidRDefault="00DD0B8C" w:rsidP="008F7619">
            <w:pPr>
              <w:spacing w:line="259" w:lineRule="auto"/>
              <w:ind w:right="66"/>
              <w:jc w:val="center"/>
              <w:rPr>
                <w:rFonts w:ascii="Arial" w:hAnsi="Arial" w:cs="Arial"/>
              </w:rPr>
            </w:pPr>
            <w:r w:rsidRPr="00235486">
              <w:rPr>
                <w:rFonts w:ascii="Arial" w:hAnsi="Arial" w:cs="Arial"/>
                <w:b/>
              </w:rPr>
              <w:t>Footer Links List Template Information</w:t>
            </w:r>
          </w:p>
        </w:tc>
      </w:tr>
      <w:tr w:rsidR="00DD0B8C" w:rsidRPr="00235486" w:rsidTr="008F7619">
        <w:trPr>
          <w:trHeight w:val="481"/>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7"/>
              <w:jc w:val="left"/>
              <w:rPr>
                <w:rFonts w:ascii="Arial" w:hAnsi="Arial" w:cs="Arial"/>
              </w:rPr>
            </w:pPr>
            <w:r w:rsidRPr="00235486">
              <w:rPr>
                <w:rFonts w:ascii="Arial" w:hAnsi="Arial" w:cs="Arial"/>
              </w:rPr>
              <w:t xml:space="preserve">Internal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8"/>
              <w:jc w:val="left"/>
              <w:rPr>
                <w:rFonts w:ascii="Arial" w:hAnsi="Arial" w:cs="Arial"/>
              </w:rPr>
            </w:pPr>
            <w:proofErr w:type="spellStart"/>
            <w:r w:rsidRPr="00235486">
              <w:rPr>
                <w:rFonts w:ascii="Arial" w:hAnsi="Arial" w:cs="Arial"/>
              </w:rPr>
              <w:t>FooterLinks</w:t>
            </w:r>
            <w:proofErr w:type="spellEnd"/>
            <w:r w:rsidRPr="00235486">
              <w:rPr>
                <w:rFonts w:ascii="Arial" w:hAnsi="Arial" w:cs="Arial"/>
              </w:rPr>
              <w:t xml:space="preserve"> </w:t>
            </w:r>
          </w:p>
        </w:tc>
      </w:tr>
      <w:tr w:rsidR="00DD0B8C" w:rsidRPr="00235486"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7"/>
              <w:jc w:val="left"/>
              <w:rPr>
                <w:rFonts w:ascii="Arial" w:hAnsi="Arial" w:cs="Arial"/>
              </w:rPr>
            </w:pPr>
            <w:r w:rsidRPr="00235486">
              <w:rPr>
                <w:rFonts w:ascii="Arial" w:hAnsi="Arial" w:cs="Arial"/>
              </w:rPr>
              <w:t xml:space="preserve">Display Name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8"/>
              <w:jc w:val="left"/>
              <w:rPr>
                <w:rFonts w:ascii="Arial" w:hAnsi="Arial" w:cs="Arial"/>
              </w:rPr>
            </w:pPr>
            <w:r w:rsidRPr="00235486">
              <w:rPr>
                <w:rFonts w:ascii="Arial" w:hAnsi="Arial" w:cs="Arial"/>
              </w:rPr>
              <w:t xml:space="preserve">Footer Links </w:t>
            </w:r>
          </w:p>
        </w:tc>
      </w:tr>
      <w:tr w:rsidR="00DD0B8C" w:rsidRPr="00235486" w:rsidTr="008F7619">
        <w:trPr>
          <w:trHeight w:val="480"/>
        </w:trPr>
        <w:tc>
          <w:tcPr>
            <w:tcW w:w="407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7"/>
              <w:jc w:val="left"/>
              <w:rPr>
                <w:rFonts w:ascii="Arial" w:hAnsi="Arial" w:cs="Arial"/>
              </w:rPr>
            </w:pPr>
            <w:r w:rsidRPr="00235486">
              <w:rPr>
                <w:rFonts w:ascii="Arial" w:hAnsi="Arial" w:cs="Arial"/>
              </w:rPr>
              <w:t xml:space="preserve">Content Type </w:t>
            </w:r>
          </w:p>
        </w:tc>
        <w:tc>
          <w:tcPr>
            <w:tcW w:w="5107" w:type="dxa"/>
            <w:tcBorders>
              <w:top w:val="single" w:sz="4" w:space="0" w:color="D9D9D9"/>
              <w:left w:val="single" w:sz="4" w:space="0" w:color="D9D9D9"/>
              <w:bottom w:val="single" w:sz="4" w:space="0" w:color="D9D9D9"/>
              <w:right w:val="single" w:sz="4" w:space="0" w:color="D9D9D9"/>
            </w:tcBorders>
            <w:vAlign w:val="bottom"/>
          </w:tcPr>
          <w:p w:rsidR="00DD0B8C" w:rsidRPr="00235486" w:rsidRDefault="00DD0B8C" w:rsidP="008F7619">
            <w:pPr>
              <w:spacing w:line="259" w:lineRule="auto"/>
              <w:ind w:left="108"/>
              <w:jc w:val="left"/>
              <w:rPr>
                <w:rFonts w:ascii="Arial" w:hAnsi="Arial" w:cs="Arial"/>
              </w:rPr>
            </w:pPr>
            <w:r w:rsidRPr="00235486">
              <w:rPr>
                <w:rFonts w:ascii="Arial" w:hAnsi="Arial" w:cs="Arial"/>
              </w:rPr>
              <w:t xml:space="preserve">Linked Summary </w:t>
            </w:r>
          </w:p>
        </w:tc>
      </w:tr>
    </w:tbl>
    <w:p w:rsidR="00DD0B8C" w:rsidRDefault="00DD0B8C" w:rsidP="00DD0B8C">
      <w:pPr>
        <w:spacing w:after="272" w:line="259" w:lineRule="auto"/>
        <w:ind w:left="-68" w:right="-865"/>
        <w:jc w:val="left"/>
      </w:pPr>
    </w:p>
    <w:p w:rsidR="00DD0B8C" w:rsidRDefault="00DD0B8C" w:rsidP="00DD0B8C">
      <w:pPr>
        <w:spacing w:after="112"/>
        <w:ind w:left="-5" w:right="14"/>
        <w:rPr>
          <w:rFonts w:ascii="Arial" w:hAnsi="Arial" w:cs="Arial"/>
        </w:rPr>
      </w:pPr>
    </w:p>
    <w:p w:rsidR="00DD0B8C" w:rsidRDefault="00DD0B8C" w:rsidP="00DD0B8C">
      <w:pPr>
        <w:spacing w:after="112"/>
        <w:ind w:left="-5" w:right="14"/>
        <w:rPr>
          <w:rFonts w:ascii="Arial" w:hAnsi="Arial" w:cs="Arial"/>
        </w:rPr>
      </w:pPr>
    </w:p>
    <w:p w:rsidR="00DD0B8C" w:rsidRDefault="00DD0B8C" w:rsidP="00DD0B8C">
      <w:pPr>
        <w:spacing w:after="112"/>
        <w:ind w:left="-5" w:right="14"/>
        <w:rPr>
          <w:rFonts w:ascii="Arial" w:hAnsi="Arial" w:cs="Arial"/>
        </w:rPr>
      </w:pPr>
      <w:r w:rsidRPr="00235486">
        <w:rPr>
          <w:rFonts w:ascii="Arial" w:hAnsi="Arial" w:cs="Arial"/>
        </w:rPr>
        <w:t xml:space="preserve">The Footer Links List Template will inherit its fields from the Linked Summary Content Type. The following additional field will be added to the List Template: </w:t>
      </w:r>
    </w:p>
    <w:p w:rsidR="00DD0B8C" w:rsidRDefault="00DD0B8C" w:rsidP="00DD0B8C">
      <w:pPr>
        <w:spacing w:after="112"/>
        <w:ind w:left="-5" w:right="14"/>
        <w:rPr>
          <w:rFonts w:ascii="Arial" w:hAnsi="Arial" w:cs="Arial"/>
        </w:rPr>
      </w:pPr>
    </w:p>
    <w:p w:rsidR="00DD0B8C" w:rsidRDefault="00DD0B8C" w:rsidP="00DD0B8C">
      <w:pPr>
        <w:spacing w:after="112"/>
        <w:ind w:left="-5" w:right="14"/>
        <w:rPr>
          <w:rFonts w:ascii="Arial" w:hAnsi="Arial" w:cs="Arial"/>
        </w:rPr>
      </w:pPr>
    </w:p>
    <w:p w:rsidR="00DD0B8C" w:rsidRDefault="00DD0B8C" w:rsidP="00DD0B8C">
      <w:pPr>
        <w:spacing w:after="112"/>
        <w:ind w:left="-5" w:right="14"/>
        <w:rPr>
          <w:rFonts w:ascii="Arial" w:hAnsi="Arial" w:cs="Arial"/>
        </w:rPr>
      </w:pPr>
    </w:p>
    <w:p w:rsidR="00DD0B8C" w:rsidRDefault="00DD0B8C" w:rsidP="00DD0B8C">
      <w:pPr>
        <w:spacing w:after="112"/>
        <w:ind w:left="-5" w:right="14"/>
        <w:rPr>
          <w:rFonts w:ascii="Arial" w:hAnsi="Arial" w:cs="Arial"/>
        </w:rPr>
      </w:pPr>
    </w:p>
    <w:p w:rsidR="00DD0B8C" w:rsidRPr="00235486" w:rsidRDefault="00DD0B8C" w:rsidP="00DD0B8C">
      <w:pPr>
        <w:spacing w:after="112"/>
        <w:ind w:left="-5" w:right="14"/>
        <w:rPr>
          <w:rFonts w:ascii="Arial" w:hAnsi="Arial" w:cs="Arial"/>
        </w:rPr>
      </w:pPr>
    </w:p>
    <w:p w:rsidR="00DD0B8C" w:rsidRPr="00235486" w:rsidRDefault="00DD0B8C" w:rsidP="00DD0B8C">
      <w:pPr>
        <w:spacing w:after="337"/>
        <w:ind w:left="-5"/>
        <w:jc w:val="left"/>
        <w:rPr>
          <w:rFonts w:ascii="Arial" w:hAnsi="Arial" w:cs="Arial"/>
          <w:i/>
          <w:color w:val="66BC29"/>
        </w:rPr>
      </w:pPr>
    </w:p>
    <w:tbl>
      <w:tblPr>
        <w:tblStyle w:val="TableGrid0"/>
        <w:tblW w:w="9286" w:type="dxa"/>
        <w:tblInd w:w="-107" w:type="dxa"/>
        <w:tblCellMar>
          <w:top w:w="127" w:type="dxa"/>
          <w:left w:w="107" w:type="dxa"/>
          <w:bottom w:w="6" w:type="dxa"/>
          <w:right w:w="53" w:type="dxa"/>
        </w:tblCellMar>
        <w:tblLook w:val="04A0" w:firstRow="1" w:lastRow="0" w:firstColumn="1" w:lastColumn="0" w:noHBand="0" w:noVBand="1"/>
      </w:tblPr>
      <w:tblGrid>
        <w:gridCol w:w="3328"/>
        <w:gridCol w:w="1318"/>
        <w:gridCol w:w="1560"/>
        <w:gridCol w:w="1450"/>
        <w:gridCol w:w="1630"/>
      </w:tblGrid>
      <w:tr w:rsidR="00DD0B8C" w:rsidRPr="00235486" w:rsidTr="008F7619">
        <w:trPr>
          <w:trHeight w:val="817"/>
        </w:trPr>
        <w:tc>
          <w:tcPr>
            <w:tcW w:w="9286" w:type="dxa"/>
            <w:gridSpan w:val="5"/>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line="259" w:lineRule="auto"/>
              <w:ind w:left="1"/>
              <w:jc w:val="center"/>
              <w:rPr>
                <w:rFonts w:ascii="Arial" w:hAnsi="Arial" w:cs="Arial"/>
                <w:b/>
              </w:rPr>
            </w:pPr>
            <w:r w:rsidRPr="00235486">
              <w:rPr>
                <w:rFonts w:ascii="Arial" w:hAnsi="Arial" w:cs="Arial"/>
                <w:b/>
              </w:rPr>
              <w:lastRenderedPageBreak/>
              <w:t>Footer Links List Template Fields</w:t>
            </w:r>
          </w:p>
        </w:tc>
      </w:tr>
      <w:tr w:rsidR="00DD0B8C" w:rsidRPr="00235486" w:rsidTr="008F7619">
        <w:trPr>
          <w:trHeight w:val="817"/>
        </w:trPr>
        <w:tc>
          <w:tcPr>
            <w:tcW w:w="3328" w:type="dxa"/>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line="259" w:lineRule="auto"/>
              <w:jc w:val="center"/>
              <w:rPr>
                <w:rFonts w:ascii="Arial" w:hAnsi="Arial" w:cs="Arial"/>
              </w:rPr>
            </w:pPr>
            <w:r w:rsidRPr="00235486">
              <w:rPr>
                <w:rFonts w:ascii="Arial" w:hAnsi="Arial" w:cs="Arial"/>
                <w:b/>
              </w:rPr>
              <w:t>Internal Name</w:t>
            </w:r>
          </w:p>
        </w:tc>
        <w:tc>
          <w:tcPr>
            <w:tcW w:w="1318" w:type="dxa"/>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after="96" w:line="259" w:lineRule="auto"/>
              <w:ind w:left="1"/>
              <w:jc w:val="center"/>
              <w:rPr>
                <w:rFonts w:ascii="Arial" w:hAnsi="Arial" w:cs="Arial"/>
              </w:rPr>
            </w:pPr>
            <w:r w:rsidRPr="00235486">
              <w:rPr>
                <w:rFonts w:ascii="Arial" w:hAnsi="Arial" w:cs="Arial"/>
                <w:b/>
              </w:rPr>
              <w:t>Display</w:t>
            </w:r>
          </w:p>
          <w:p w:rsidR="00DD0B8C" w:rsidRPr="00235486" w:rsidRDefault="00DD0B8C" w:rsidP="008F7619">
            <w:pPr>
              <w:spacing w:line="259" w:lineRule="auto"/>
              <w:ind w:left="1"/>
              <w:jc w:val="center"/>
              <w:rPr>
                <w:rFonts w:ascii="Arial" w:hAnsi="Arial" w:cs="Arial"/>
              </w:rPr>
            </w:pPr>
            <w:r w:rsidRPr="00235486">
              <w:rPr>
                <w:rFonts w:ascii="Arial" w:hAnsi="Arial" w:cs="Arial"/>
                <w:b/>
              </w:rPr>
              <w:t>Name</w:t>
            </w:r>
          </w:p>
        </w:tc>
        <w:tc>
          <w:tcPr>
            <w:tcW w:w="1560" w:type="dxa"/>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line="259" w:lineRule="auto"/>
              <w:ind w:left="1"/>
              <w:jc w:val="center"/>
              <w:rPr>
                <w:rFonts w:ascii="Arial" w:hAnsi="Arial" w:cs="Arial"/>
              </w:rPr>
            </w:pPr>
            <w:r w:rsidRPr="00235486">
              <w:rPr>
                <w:rFonts w:ascii="Arial" w:hAnsi="Arial" w:cs="Arial"/>
                <w:b/>
              </w:rPr>
              <w:t>Type</w:t>
            </w:r>
          </w:p>
        </w:tc>
        <w:tc>
          <w:tcPr>
            <w:tcW w:w="1450" w:type="dxa"/>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line="259" w:lineRule="auto"/>
              <w:ind w:left="1"/>
              <w:jc w:val="center"/>
              <w:rPr>
                <w:rFonts w:ascii="Arial" w:hAnsi="Arial" w:cs="Arial"/>
              </w:rPr>
            </w:pPr>
            <w:r w:rsidRPr="00235486">
              <w:rPr>
                <w:rFonts w:ascii="Arial" w:hAnsi="Arial" w:cs="Arial"/>
                <w:b/>
              </w:rPr>
              <w:t>Mandatory?</w:t>
            </w:r>
          </w:p>
        </w:tc>
        <w:tc>
          <w:tcPr>
            <w:tcW w:w="1630" w:type="dxa"/>
            <w:tcBorders>
              <w:top w:val="single" w:sz="4" w:space="0" w:color="D9D9D9"/>
              <w:left w:val="single" w:sz="4" w:space="0" w:color="D9D9D9"/>
              <w:bottom w:val="single" w:sz="4" w:space="0" w:color="D9D9D9"/>
              <w:right w:val="single" w:sz="4" w:space="0" w:color="D9D9D9"/>
            </w:tcBorders>
            <w:shd w:val="clear" w:color="auto" w:fill="F2F2F2"/>
          </w:tcPr>
          <w:p w:rsidR="00DD0B8C" w:rsidRPr="00235486" w:rsidRDefault="00DD0B8C" w:rsidP="008F7619">
            <w:pPr>
              <w:spacing w:line="259" w:lineRule="auto"/>
              <w:ind w:left="1"/>
              <w:jc w:val="center"/>
              <w:rPr>
                <w:rFonts w:ascii="Arial" w:hAnsi="Arial" w:cs="Arial"/>
              </w:rPr>
            </w:pPr>
            <w:r w:rsidRPr="00235486">
              <w:rPr>
                <w:rFonts w:ascii="Arial" w:hAnsi="Arial" w:cs="Arial"/>
                <w:b/>
              </w:rPr>
              <w:t>Description</w:t>
            </w:r>
          </w:p>
        </w:tc>
      </w:tr>
      <w:tr w:rsidR="00DD0B8C" w:rsidRPr="00235486" w:rsidTr="008F7619">
        <w:trPr>
          <w:trHeight w:val="1172"/>
        </w:trPr>
        <w:tc>
          <w:tcPr>
            <w:tcW w:w="332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jc w:val="left"/>
              <w:rPr>
                <w:rFonts w:ascii="Arial" w:hAnsi="Arial" w:cs="Arial"/>
              </w:rPr>
            </w:pPr>
            <w:proofErr w:type="spellStart"/>
            <w:r w:rsidRPr="00235486">
              <w:rPr>
                <w:rFonts w:ascii="Arial" w:hAnsi="Arial" w:cs="Arial"/>
                <w:b/>
              </w:rPr>
              <w:t>FooterLinkCategory</w:t>
            </w:r>
            <w:proofErr w:type="spellEnd"/>
          </w:p>
        </w:tc>
        <w:tc>
          <w:tcPr>
            <w:tcW w:w="131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1"/>
              <w:jc w:val="left"/>
              <w:rPr>
                <w:rFonts w:ascii="Arial" w:hAnsi="Arial" w:cs="Arial"/>
              </w:rPr>
            </w:pPr>
            <w:r w:rsidRPr="00235486">
              <w:rPr>
                <w:rFonts w:ascii="Arial" w:hAnsi="Arial" w:cs="Arial"/>
              </w:rPr>
              <w:t>Category</w:t>
            </w:r>
          </w:p>
        </w:tc>
        <w:tc>
          <w:tcPr>
            <w:tcW w:w="156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1"/>
              <w:jc w:val="left"/>
              <w:rPr>
                <w:rFonts w:ascii="Arial" w:hAnsi="Arial" w:cs="Arial"/>
              </w:rPr>
            </w:pPr>
            <w:r w:rsidRPr="00235486">
              <w:rPr>
                <w:rFonts w:ascii="Arial" w:hAnsi="Arial" w:cs="Arial"/>
              </w:rPr>
              <w:t>Footer Link</w:t>
            </w:r>
          </w:p>
          <w:p w:rsidR="00DD0B8C" w:rsidRPr="00235486" w:rsidRDefault="00DD0B8C" w:rsidP="008F7619">
            <w:pPr>
              <w:spacing w:line="259" w:lineRule="auto"/>
              <w:ind w:left="1"/>
              <w:jc w:val="left"/>
              <w:rPr>
                <w:rFonts w:ascii="Arial" w:hAnsi="Arial" w:cs="Arial"/>
              </w:rPr>
            </w:pPr>
            <w:r w:rsidRPr="00235486">
              <w:rPr>
                <w:rFonts w:ascii="Arial" w:hAnsi="Arial" w:cs="Arial"/>
              </w:rPr>
              <w:t>Category</w:t>
            </w:r>
          </w:p>
          <w:p w:rsidR="00DD0B8C" w:rsidRPr="00235486" w:rsidRDefault="00DD0B8C" w:rsidP="008F7619">
            <w:pPr>
              <w:spacing w:line="259" w:lineRule="auto"/>
              <w:ind w:left="1"/>
              <w:jc w:val="left"/>
              <w:rPr>
                <w:rFonts w:ascii="Arial" w:hAnsi="Arial" w:cs="Arial"/>
              </w:rPr>
            </w:pPr>
            <w:r w:rsidRPr="00235486">
              <w:rPr>
                <w:rFonts w:ascii="Arial" w:hAnsi="Arial" w:cs="Arial"/>
              </w:rPr>
              <w:t>(See section</w:t>
            </w:r>
          </w:p>
          <w:p w:rsidR="00DD0B8C" w:rsidRPr="00235486" w:rsidRDefault="00DD0B8C" w:rsidP="008F7619">
            <w:pPr>
              <w:spacing w:line="259" w:lineRule="auto"/>
              <w:ind w:left="1"/>
              <w:jc w:val="left"/>
              <w:rPr>
                <w:rFonts w:ascii="Arial" w:hAnsi="Arial" w:cs="Arial"/>
              </w:rPr>
            </w:pPr>
            <w:r w:rsidRPr="00235486">
              <w:rPr>
                <w:rFonts w:ascii="Arial" w:hAnsi="Arial" w:cs="Arial"/>
              </w:rPr>
              <w:t>6.1)</w:t>
            </w:r>
          </w:p>
        </w:tc>
        <w:tc>
          <w:tcPr>
            <w:tcW w:w="145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1"/>
              <w:jc w:val="center"/>
              <w:rPr>
                <w:rFonts w:ascii="Arial" w:hAnsi="Arial" w:cs="Arial"/>
              </w:rPr>
            </w:pPr>
            <w:r w:rsidRPr="00235486">
              <w:rPr>
                <w:rFonts w:ascii="Arial" w:hAnsi="Arial" w:cs="Arial"/>
              </w:rPr>
              <w:t>Yes</w:t>
            </w:r>
          </w:p>
        </w:tc>
        <w:tc>
          <w:tcPr>
            <w:tcW w:w="163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1"/>
              <w:jc w:val="left"/>
              <w:rPr>
                <w:rFonts w:ascii="Arial" w:hAnsi="Arial" w:cs="Arial"/>
              </w:rPr>
            </w:pPr>
            <w:r w:rsidRPr="00235486">
              <w:rPr>
                <w:rFonts w:ascii="Arial" w:hAnsi="Arial" w:cs="Arial"/>
              </w:rPr>
              <w:t>Used to categorise footer links within the list.</w:t>
            </w:r>
          </w:p>
        </w:tc>
      </w:tr>
      <w:tr w:rsidR="00DD0B8C" w:rsidRPr="00235486" w:rsidTr="008F7619">
        <w:trPr>
          <w:trHeight w:val="1399"/>
        </w:trPr>
        <w:tc>
          <w:tcPr>
            <w:tcW w:w="332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jc w:val="left"/>
              <w:rPr>
                <w:rFonts w:ascii="Arial" w:hAnsi="Arial" w:cs="Arial"/>
              </w:rPr>
            </w:pPr>
            <w:proofErr w:type="spellStart"/>
            <w:r w:rsidRPr="00235486">
              <w:rPr>
                <w:rFonts w:ascii="Arial" w:hAnsi="Arial" w:cs="Arial"/>
                <w:b/>
              </w:rPr>
              <w:t>CategoryDisplayOrder</w:t>
            </w:r>
            <w:proofErr w:type="spellEnd"/>
            <w:r w:rsidRPr="00235486">
              <w:rPr>
                <w:rFonts w:ascii="Arial" w:hAnsi="Arial" w:cs="Arial"/>
                <w:b/>
              </w:rPr>
              <w:t xml:space="preserve"> </w:t>
            </w:r>
          </w:p>
        </w:tc>
        <w:tc>
          <w:tcPr>
            <w:tcW w:w="131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Category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Display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Order </w:t>
            </w:r>
          </w:p>
        </w:tc>
        <w:tc>
          <w:tcPr>
            <w:tcW w:w="156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Display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Order (Site Column. See section 6.2) </w:t>
            </w:r>
          </w:p>
        </w:tc>
        <w:tc>
          <w:tcPr>
            <w:tcW w:w="145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Yes </w:t>
            </w:r>
          </w:p>
        </w:tc>
        <w:tc>
          <w:tcPr>
            <w:tcW w:w="163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jc w:val="left"/>
              <w:rPr>
                <w:rFonts w:ascii="Arial" w:hAnsi="Arial" w:cs="Arial"/>
              </w:rPr>
            </w:pPr>
            <w:r w:rsidRPr="00235486">
              <w:rPr>
                <w:rFonts w:ascii="Arial" w:hAnsi="Arial" w:cs="Arial"/>
              </w:rPr>
              <w:t xml:space="preserve">Specifies the display order of the categories in the Footer Links web part. </w:t>
            </w:r>
          </w:p>
        </w:tc>
      </w:tr>
      <w:tr w:rsidR="00DD0B8C" w:rsidRPr="00235486" w:rsidTr="008F7619">
        <w:trPr>
          <w:trHeight w:val="1402"/>
        </w:trPr>
        <w:tc>
          <w:tcPr>
            <w:tcW w:w="332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jc w:val="left"/>
              <w:rPr>
                <w:rFonts w:ascii="Arial" w:hAnsi="Arial" w:cs="Arial"/>
              </w:rPr>
            </w:pPr>
            <w:proofErr w:type="spellStart"/>
            <w:r w:rsidRPr="00235486">
              <w:rPr>
                <w:rFonts w:ascii="Arial" w:hAnsi="Arial" w:cs="Arial"/>
                <w:b/>
              </w:rPr>
              <w:t>LinkDisplayOrder</w:t>
            </w:r>
            <w:proofErr w:type="spellEnd"/>
            <w:r w:rsidRPr="00235486">
              <w:rPr>
                <w:rFonts w:ascii="Arial" w:hAnsi="Arial" w:cs="Arial"/>
                <w:b/>
              </w:rPr>
              <w:t xml:space="preserve"> </w:t>
            </w:r>
          </w:p>
        </w:tc>
        <w:tc>
          <w:tcPr>
            <w:tcW w:w="1318"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Link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Display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Order </w:t>
            </w:r>
          </w:p>
        </w:tc>
        <w:tc>
          <w:tcPr>
            <w:tcW w:w="156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Display </w:t>
            </w:r>
          </w:p>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Order (Site Column. See section 6.2) </w:t>
            </w:r>
          </w:p>
        </w:tc>
        <w:tc>
          <w:tcPr>
            <w:tcW w:w="145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ind w:left="2"/>
              <w:jc w:val="left"/>
              <w:rPr>
                <w:rFonts w:ascii="Arial" w:hAnsi="Arial" w:cs="Arial"/>
              </w:rPr>
            </w:pPr>
            <w:r w:rsidRPr="00235486">
              <w:rPr>
                <w:rFonts w:ascii="Arial" w:hAnsi="Arial" w:cs="Arial"/>
              </w:rPr>
              <w:t xml:space="preserve">Yes </w:t>
            </w:r>
          </w:p>
        </w:tc>
        <w:tc>
          <w:tcPr>
            <w:tcW w:w="1630" w:type="dxa"/>
            <w:tcBorders>
              <w:top w:val="single" w:sz="4" w:space="0" w:color="D9D9D9"/>
              <w:left w:val="single" w:sz="4" w:space="0" w:color="D9D9D9"/>
              <w:bottom w:val="single" w:sz="4" w:space="0" w:color="D9D9D9"/>
              <w:right w:val="single" w:sz="4" w:space="0" w:color="D9D9D9"/>
            </w:tcBorders>
          </w:tcPr>
          <w:p w:rsidR="00DD0B8C" w:rsidRPr="00235486" w:rsidRDefault="00DD0B8C" w:rsidP="008F7619">
            <w:pPr>
              <w:spacing w:line="259" w:lineRule="auto"/>
              <w:jc w:val="left"/>
              <w:rPr>
                <w:rFonts w:ascii="Arial" w:hAnsi="Arial" w:cs="Arial"/>
              </w:rPr>
            </w:pPr>
            <w:r w:rsidRPr="00235486">
              <w:rPr>
                <w:rFonts w:ascii="Arial" w:hAnsi="Arial" w:cs="Arial"/>
              </w:rPr>
              <w:t xml:space="preserve">Specifies the display order of the categorised links in the Footer Links web part. </w:t>
            </w:r>
          </w:p>
        </w:tc>
      </w:tr>
    </w:tbl>
    <w:p w:rsidR="00DD0B8C" w:rsidRPr="00235486" w:rsidRDefault="00DD0B8C" w:rsidP="00DD0B8C">
      <w:pPr>
        <w:spacing w:after="337"/>
        <w:ind w:left="-5"/>
        <w:jc w:val="left"/>
        <w:rPr>
          <w:rFonts w:ascii="Arial" w:hAnsi="Arial" w:cs="Arial"/>
          <w:i/>
          <w:color w:val="66BC29"/>
          <w:szCs w:val="22"/>
        </w:rPr>
      </w:pPr>
    </w:p>
    <w:p w:rsidR="00DD0B8C" w:rsidRDefault="00DD0B8C" w:rsidP="00DD0B8C">
      <w:pPr>
        <w:spacing w:after="112"/>
        <w:ind w:left="-5" w:right="14"/>
        <w:rPr>
          <w:rFonts w:ascii="Arial" w:hAnsi="Arial" w:cs="Arial"/>
          <w:szCs w:val="22"/>
        </w:rPr>
      </w:pPr>
    </w:p>
    <w:p w:rsidR="00DD0B8C" w:rsidRPr="00235486" w:rsidRDefault="00DD0B8C" w:rsidP="00DD0B8C">
      <w:pPr>
        <w:spacing w:after="112"/>
        <w:ind w:left="-5" w:right="14"/>
        <w:rPr>
          <w:rFonts w:ascii="Arial" w:hAnsi="Arial" w:cs="Arial"/>
          <w:szCs w:val="22"/>
        </w:rPr>
      </w:pPr>
      <w:r w:rsidRPr="00235486">
        <w:rPr>
          <w:rFonts w:ascii="Arial" w:hAnsi="Arial" w:cs="Arial"/>
          <w:szCs w:val="22"/>
        </w:rPr>
        <w:t xml:space="preserve">The Footer Links List Template will inherit its fields from the Linked Summary Content Type. The following additional field will be added to the List Template: </w:t>
      </w:r>
    </w:p>
    <w:p w:rsidR="00DD0B8C" w:rsidRPr="00235486" w:rsidRDefault="00DD0B8C" w:rsidP="00DD0B8C">
      <w:pPr>
        <w:rPr>
          <w:rFonts w:ascii="Arial" w:hAnsi="Arial" w:cs="Arial"/>
          <w:szCs w:val="22"/>
        </w:rPr>
      </w:pPr>
    </w:p>
    <w:p w:rsidR="00DD0B8C" w:rsidRDefault="00DD0B8C" w:rsidP="00DD0B8C">
      <w:pPr>
        <w:pStyle w:val="Heading1"/>
        <w:rPr>
          <w:rFonts w:ascii="Arial" w:hAnsi="Arial" w:cs="Arial"/>
          <w:szCs w:val="28"/>
        </w:rPr>
      </w:pPr>
      <w:bookmarkStart w:id="239" w:name="_Toc532543699"/>
      <w:r w:rsidRPr="00C37389">
        <w:rPr>
          <w:rFonts w:ascii="Arial" w:hAnsi="Arial" w:cs="Arial"/>
          <w:szCs w:val="28"/>
        </w:rPr>
        <w:t>WEB PARTS</w:t>
      </w:r>
      <w:bookmarkEnd w:id="239"/>
    </w:p>
    <w:p w:rsidR="00DD0B8C" w:rsidRPr="00F77D3D" w:rsidRDefault="00DD0B8C" w:rsidP="00DD0B8C"/>
    <w:p w:rsidR="00DD0B8C" w:rsidRDefault="00DD0B8C" w:rsidP="00DD0B8C">
      <w:pPr>
        <w:spacing w:after="293"/>
        <w:ind w:left="-5" w:right="14"/>
        <w:rPr>
          <w:rFonts w:ascii="Arial" w:hAnsi="Arial" w:cs="Arial"/>
          <w:szCs w:val="22"/>
        </w:rPr>
      </w:pPr>
    </w:p>
    <w:p w:rsidR="00DD0B8C" w:rsidRPr="00235486" w:rsidRDefault="00DD0B8C" w:rsidP="00DD0B8C">
      <w:pPr>
        <w:spacing w:after="293"/>
        <w:ind w:left="-5" w:right="14"/>
        <w:rPr>
          <w:rFonts w:ascii="Arial" w:hAnsi="Arial" w:cs="Arial"/>
          <w:szCs w:val="22"/>
        </w:rPr>
      </w:pPr>
      <w:r w:rsidRPr="00235486">
        <w:rPr>
          <w:rFonts w:ascii="Arial" w:hAnsi="Arial" w:cs="Arial"/>
          <w:szCs w:val="22"/>
        </w:rPr>
        <w:t xml:space="preserve">Web Parts are functional components that can be placed on a SharePoint page. Web Parts allow the authenticated users to alter the content, appearance, and behaviour of the web part; these alterations can all be made via any browser. </w:t>
      </w:r>
    </w:p>
    <w:p w:rsidR="00DD0B8C" w:rsidRPr="00C37389" w:rsidRDefault="00DD0B8C" w:rsidP="00DD0B8C">
      <w:pPr>
        <w:pStyle w:val="Heading2"/>
        <w:rPr>
          <w:rFonts w:ascii="Arial" w:hAnsi="Arial" w:cs="Arial"/>
          <w:sz w:val="24"/>
          <w:szCs w:val="24"/>
        </w:rPr>
      </w:pPr>
      <w:bookmarkStart w:id="240" w:name="_Toc532543700"/>
      <w:bookmarkStart w:id="241" w:name="_Toc82025"/>
      <w:r w:rsidRPr="00C37389">
        <w:rPr>
          <w:rFonts w:ascii="Arial" w:hAnsi="Arial" w:cs="Arial"/>
          <w:sz w:val="24"/>
          <w:szCs w:val="24"/>
        </w:rPr>
        <w:t>Standard SharePoint Web Parts</w:t>
      </w:r>
      <w:bookmarkEnd w:id="240"/>
      <w:r w:rsidRPr="00C37389">
        <w:rPr>
          <w:rFonts w:ascii="Arial" w:hAnsi="Arial" w:cs="Arial"/>
          <w:sz w:val="24"/>
          <w:szCs w:val="24"/>
        </w:rPr>
        <w:t xml:space="preserve"> </w:t>
      </w:r>
      <w:bookmarkEnd w:id="241"/>
    </w:p>
    <w:p w:rsidR="00DD0B8C" w:rsidRPr="00235486" w:rsidRDefault="00DD0B8C" w:rsidP="00DD0B8C">
      <w:pPr>
        <w:rPr>
          <w:rFonts w:ascii="Arial" w:hAnsi="Arial" w:cs="Arial"/>
          <w:szCs w:val="22"/>
        </w:rPr>
      </w:pPr>
    </w:p>
    <w:p w:rsidR="00DD0B8C" w:rsidRDefault="00DD0B8C" w:rsidP="00DD0B8C">
      <w:pPr>
        <w:spacing w:after="241"/>
        <w:ind w:left="-5" w:right="14"/>
        <w:rPr>
          <w:rFonts w:ascii="Arial" w:hAnsi="Arial" w:cs="Arial"/>
          <w:szCs w:val="22"/>
        </w:rPr>
      </w:pPr>
      <w:r w:rsidRPr="00235486">
        <w:rPr>
          <w:rFonts w:ascii="Arial" w:hAnsi="Arial" w:cs="Arial"/>
          <w:szCs w:val="22"/>
        </w:rPr>
        <w:t xml:space="preserve">SharePoint has a variety of built in web parts that allow users to display data stored in lists and document libraries on any page found within SharePoint. </w:t>
      </w:r>
    </w:p>
    <w:p w:rsidR="00DD0B8C" w:rsidRPr="00235486" w:rsidRDefault="00DD0B8C" w:rsidP="00DD0B8C">
      <w:pPr>
        <w:spacing w:after="241"/>
        <w:ind w:left="-5" w:right="14"/>
        <w:rPr>
          <w:rFonts w:ascii="Arial" w:hAnsi="Arial" w:cs="Arial"/>
          <w:szCs w:val="22"/>
        </w:rPr>
      </w:pPr>
    </w:p>
    <w:p w:rsidR="00DD0B8C" w:rsidRPr="00235486" w:rsidRDefault="00DD0B8C" w:rsidP="00DD0B8C">
      <w:pPr>
        <w:spacing w:after="300"/>
        <w:ind w:left="-5" w:right="14"/>
        <w:rPr>
          <w:rFonts w:ascii="Arial" w:hAnsi="Arial" w:cs="Arial"/>
          <w:szCs w:val="22"/>
        </w:rPr>
      </w:pPr>
      <w:r w:rsidRPr="00235486">
        <w:rPr>
          <w:rFonts w:ascii="Arial" w:hAnsi="Arial" w:cs="Arial"/>
          <w:szCs w:val="22"/>
        </w:rPr>
        <w:t xml:space="preserve">This section will describe some of the standard SharePoint web parts, and specify where they will be used on the ACSA Intranet. </w:t>
      </w:r>
    </w:p>
    <w:p w:rsidR="00DD0B8C" w:rsidRPr="00235486" w:rsidRDefault="00DD0B8C" w:rsidP="00DD0B8C">
      <w:pPr>
        <w:pStyle w:val="Heading3"/>
        <w:framePr w:wrap="around"/>
      </w:pPr>
      <w:bookmarkStart w:id="242" w:name="_Toc532543701"/>
      <w:bookmarkStart w:id="243" w:name="_Toc82026"/>
      <w:r w:rsidRPr="00235486">
        <w:t>9.1.1. Lists and Libraries Web Part</w:t>
      </w:r>
      <w:bookmarkEnd w:id="242"/>
      <w:r w:rsidRPr="00235486">
        <w:t xml:space="preserve"> </w:t>
      </w:r>
      <w:bookmarkEnd w:id="243"/>
    </w:p>
    <w:p w:rsidR="00DD0B8C" w:rsidRPr="00235486" w:rsidRDefault="00DD0B8C" w:rsidP="00DD0B8C">
      <w:pPr>
        <w:spacing w:after="300" w:line="362" w:lineRule="auto"/>
        <w:ind w:left="-5" w:right="14"/>
        <w:rPr>
          <w:rFonts w:ascii="Arial" w:hAnsi="Arial" w:cs="Arial"/>
          <w:szCs w:val="22"/>
        </w:rPr>
      </w:pPr>
    </w:p>
    <w:p w:rsidR="00DD0B8C" w:rsidRPr="00235486" w:rsidRDefault="00DD0B8C" w:rsidP="00DD0B8C">
      <w:pPr>
        <w:spacing w:after="240" w:line="362" w:lineRule="auto"/>
        <w:ind w:left="-5" w:right="14"/>
        <w:rPr>
          <w:rFonts w:ascii="Arial" w:hAnsi="Arial" w:cs="Arial"/>
          <w:szCs w:val="22"/>
        </w:rPr>
      </w:pPr>
    </w:p>
    <w:p w:rsidR="00DD0B8C" w:rsidRDefault="00DD0B8C" w:rsidP="00DD0B8C">
      <w:pPr>
        <w:spacing w:after="240"/>
        <w:ind w:left="-5" w:right="14"/>
        <w:rPr>
          <w:rFonts w:ascii="Arial" w:hAnsi="Arial" w:cs="Arial"/>
          <w:szCs w:val="22"/>
        </w:rPr>
      </w:pPr>
      <w:r w:rsidRPr="00235486">
        <w:rPr>
          <w:rFonts w:ascii="Arial" w:hAnsi="Arial" w:cs="Arial"/>
          <w:szCs w:val="22"/>
        </w:rPr>
        <w:lastRenderedPageBreak/>
        <w:t xml:space="preserve">The Lists and Libraries web parts allow users to place lists and/or document libraries that are found on the current site onto any SharePoint web page inside a page content area or inside a web part zone. </w:t>
      </w:r>
    </w:p>
    <w:p w:rsidR="00DD0B8C" w:rsidRPr="00235486" w:rsidRDefault="00DD0B8C" w:rsidP="00DD0B8C">
      <w:pPr>
        <w:spacing w:after="241"/>
        <w:ind w:left="-5" w:right="14"/>
        <w:rPr>
          <w:rFonts w:ascii="Arial" w:hAnsi="Arial" w:cs="Arial"/>
          <w:szCs w:val="22"/>
        </w:rPr>
      </w:pPr>
      <w:r w:rsidRPr="00235486">
        <w:rPr>
          <w:rFonts w:ascii="Arial" w:hAnsi="Arial" w:cs="Arial"/>
          <w:szCs w:val="22"/>
        </w:rPr>
        <w:t xml:space="preserve">The data that is displayed by the web part can be modified by configuring the view of the web part. A predefined view could be used to display the data in the list or document library, or the web part’s current view could be modified to display the data in a different way. </w:t>
      </w:r>
    </w:p>
    <w:p w:rsidR="00DD0B8C" w:rsidRPr="00235486" w:rsidRDefault="00DD0B8C" w:rsidP="00DD0B8C">
      <w:pPr>
        <w:spacing w:after="386"/>
        <w:ind w:left="-5" w:right="14"/>
        <w:rPr>
          <w:rFonts w:ascii="Arial" w:hAnsi="Arial" w:cs="Arial"/>
          <w:szCs w:val="22"/>
        </w:rPr>
      </w:pPr>
      <w:r w:rsidRPr="00235486">
        <w:rPr>
          <w:rFonts w:ascii="Arial" w:hAnsi="Arial" w:cs="Arial"/>
          <w:szCs w:val="22"/>
        </w:rPr>
        <w:t xml:space="preserve">The following common view configurations can be made: </w:t>
      </w:r>
    </w:p>
    <w:p w:rsidR="00DD0B8C" w:rsidRPr="00235486" w:rsidRDefault="00DD0B8C" w:rsidP="00DD0B8C">
      <w:pPr>
        <w:spacing w:after="386"/>
        <w:ind w:left="-5" w:right="14"/>
        <w:rPr>
          <w:rFonts w:ascii="Arial" w:hAnsi="Arial" w:cs="Arial"/>
          <w:szCs w:val="22"/>
        </w:rPr>
      </w:pPr>
    </w:p>
    <w:p w:rsidR="00DD0B8C" w:rsidRPr="00235486" w:rsidRDefault="00DD0B8C" w:rsidP="00DD0B8C">
      <w:pPr>
        <w:numPr>
          <w:ilvl w:val="0"/>
          <w:numId w:val="38"/>
        </w:numPr>
        <w:spacing w:after="168" w:line="265" w:lineRule="auto"/>
        <w:ind w:right="14" w:hanging="360"/>
        <w:contextualSpacing w:val="0"/>
        <w:rPr>
          <w:rFonts w:ascii="Arial" w:hAnsi="Arial" w:cs="Arial"/>
          <w:szCs w:val="22"/>
        </w:rPr>
      </w:pPr>
      <w:r w:rsidRPr="00235486">
        <w:rPr>
          <w:rFonts w:ascii="Arial" w:hAnsi="Arial" w:cs="Arial"/>
          <w:szCs w:val="22"/>
        </w:rPr>
        <w:t xml:space="preserve">Which Columns are visible. </w:t>
      </w:r>
    </w:p>
    <w:p w:rsidR="00DD0B8C" w:rsidRPr="00235486" w:rsidRDefault="00DD0B8C" w:rsidP="00DD0B8C">
      <w:pPr>
        <w:numPr>
          <w:ilvl w:val="0"/>
          <w:numId w:val="38"/>
        </w:numPr>
        <w:spacing w:after="168" w:line="265" w:lineRule="auto"/>
        <w:ind w:right="14" w:hanging="360"/>
        <w:contextualSpacing w:val="0"/>
        <w:rPr>
          <w:rFonts w:ascii="Arial" w:hAnsi="Arial" w:cs="Arial"/>
          <w:szCs w:val="22"/>
        </w:rPr>
      </w:pPr>
      <w:r w:rsidRPr="00235486">
        <w:rPr>
          <w:rFonts w:ascii="Arial" w:hAnsi="Arial" w:cs="Arial"/>
          <w:szCs w:val="22"/>
        </w:rPr>
        <w:t xml:space="preserve">The order the columns are displayed in. </w:t>
      </w:r>
    </w:p>
    <w:p w:rsidR="00DD0B8C" w:rsidRPr="00235486" w:rsidRDefault="00DD0B8C" w:rsidP="00DD0B8C">
      <w:pPr>
        <w:numPr>
          <w:ilvl w:val="0"/>
          <w:numId w:val="38"/>
        </w:numPr>
        <w:spacing w:after="168" w:line="265" w:lineRule="auto"/>
        <w:ind w:right="14" w:hanging="360"/>
        <w:contextualSpacing w:val="0"/>
        <w:rPr>
          <w:rFonts w:ascii="Arial" w:hAnsi="Arial" w:cs="Arial"/>
          <w:szCs w:val="22"/>
        </w:rPr>
      </w:pPr>
      <w:r w:rsidRPr="00235486">
        <w:rPr>
          <w:rFonts w:ascii="Arial" w:hAnsi="Arial" w:cs="Arial"/>
          <w:szCs w:val="22"/>
        </w:rPr>
        <w:t xml:space="preserve">Which column to sort the items in the view by. </w:t>
      </w:r>
    </w:p>
    <w:p w:rsidR="00DD0B8C" w:rsidRPr="00235486" w:rsidRDefault="00DD0B8C" w:rsidP="00DD0B8C">
      <w:pPr>
        <w:numPr>
          <w:ilvl w:val="0"/>
          <w:numId w:val="38"/>
        </w:numPr>
        <w:spacing w:after="168" w:line="265" w:lineRule="auto"/>
        <w:ind w:right="14" w:hanging="360"/>
        <w:contextualSpacing w:val="0"/>
        <w:rPr>
          <w:rFonts w:ascii="Arial" w:hAnsi="Arial" w:cs="Arial"/>
          <w:szCs w:val="22"/>
        </w:rPr>
      </w:pPr>
      <w:r w:rsidRPr="00235486">
        <w:rPr>
          <w:rFonts w:ascii="Arial" w:hAnsi="Arial" w:cs="Arial"/>
          <w:szCs w:val="22"/>
        </w:rPr>
        <w:t xml:space="preserve">The sorting direction (either ascending or descending). </w:t>
      </w:r>
    </w:p>
    <w:p w:rsidR="00DD0B8C" w:rsidRPr="00235486" w:rsidRDefault="00DD0B8C" w:rsidP="00DD0B8C">
      <w:pPr>
        <w:numPr>
          <w:ilvl w:val="0"/>
          <w:numId w:val="38"/>
        </w:numPr>
        <w:spacing w:after="161" w:line="265" w:lineRule="auto"/>
        <w:ind w:right="14" w:hanging="360"/>
        <w:contextualSpacing w:val="0"/>
        <w:rPr>
          <w:rFonts w:ascii="Arial" w:hAnsi="Arial" w:cs="Arial"/>
          <w:szCs w:val="22"/>
        </w:rPr>
      </w:pPr>
      <w:r w:rsidRPr="00235486">
        <w:rPr>
          <w:rFonts w:ascii="Arial" w:hAnsi="Arial" w:cs="Arial"/>
          <w:szCs w:val="22"/>
        </w:rPr>
        <w:t xml:space="preserve">A filter can be applied to limit the items to display based on a predefined filter condition. </w:t>
      </w:r>
    </w:p>
    <w:p w:rsidR="00DD0B8C" w:rsidRPr="00235486" w:rsidRDefault="00DD0B8C" w:rsidP="00DD0B8C">
      <w:pPr>
        <w:numPr>
          <w:ilvl w:val="0"/>
          <w:numId w:val="38"/>
        </w:numPr>
        <w:spacing w:after="168" w:line="265" w:lineRule="auto"/>
        <w:ind w:right="14" w:hanging="360"/>
        <w:contextualSpacing w:val="0"/>
        <w:rPr>
          <w:rFonts w:ascii="Arial" w:hAnsi="Arial" w:cs="Arial"/>
          <w:szCs w:val="22"/>
        </w:rPr>
      </w:pPr>
      <w:r w:rsidRPr="00235486">
        <w:rPr>
          <w:rFonts w:ascii="Arial" w:hAnsi="Arial" w:cs="Arial"/>
          <w:szCs w:val="22"/>
        </w:rPr>
        <w:t xml:space="preserve">The way the items are grouped together. </w:t>
      </w:r>
    </w:p>
    <w:p w:rsidR="00DD0B8C" w:rsidRPr="00235486" w:rsidRDefault="00DD0B8C" w:rsidP="00DD0B8C">
      <w:pPr>
        <w:numPr>
          <w:ilvl w:val="0"/>
          <w:numId w:val="38"/>
        </w:numPr>
        <w:spacing w:after="161" w:line="265" w:lineRule="auto"/>
        <w:ind w:right="14" w:hanging="360"/>
        <w:contextualSpacing w:val="0"/>
        <w:rPr>
          <w:rFonts w:ascii="Arial" w:hAnsi="Arial" w:cs="Arial"/>
          <w:szCs w:val="22"/>
        </w:rPr>
      </w:pPr>
      <w:r w:rsidRPr="00235486">
        <w:rPr>
          <w:rFonts w:ascii="Arial" w:hAnsi="Arial" w:cs="Arial"/>
          <w:szCs w:val="22"/>
        </w:rPr>
        <w:t xml:space="preserve">An item limit can be specified. This will specify the number of items to display. If the amount of items in the list is more than the item limit, standard SharePoint pagination will be applied. </w:t>
      </w:r>
    </w:p>
    <w:p w:rsidR="00DD0B8C" w:rsidRPr="00235486" w:rsidRDefault="00DD0B8C" w:rsidP="00DD0B8C">
      <w:pPr>
        <w:ind w:left="-5" w:right="14"/>
        <w:rPr>
          <w:rFonts w:ascii="Arial" w:hAnsi="Arial" w:cs="Arial"/>
          <w:szCs w:val="22"/>
        </w:rPr>
      </w:pPr>
    </w:p>
    <w:p w:rsidR="00DD0B8C" w:rsidRDefault="00DD0B8C" w:rsidP="00DD0B8C">
      <w:pPr>
        <w:ind w:left="-5" w:right="14"/>
        <w:rPr>
          <w:rFonts w:ascii="Arial" w:hAnsi="Arial" w:cs="Arial"/>
          <w:szCs w:val="22"/>
        </w:rPr>
      </w:pPr>
      <w:r w:rsidRPr="00235486">
        <w:rPr>
          <w:rFonts w:ascii="Arial" w:hAnsi="Arial" w:cs="Arial"/>
          <w:szCs w:val="22"/>
        </w:rPr>
        <w:t>The title of the web part can be modified to suit the needs of the user. E.g. If you have a document library that contains procedure documents, the web part title can be set to display “</w:t>
      </w:r>
      <w:r w:rsidRPr="00235486">
        <w:rPr>
          <w:rFonts w:ascii="Arial" w:hAnsi="Arial" w:cs="Arial"/>
          <w:i/>
          <w:szCs w:val="22"/>
        </w:rPr>
        <w:t>Procedures</w:t>
      </w:r>
      <w:r w:rsidRPr="00235486">
        <w:rPr>
          <w:rFonts w:ascii="Arial" w:hAnsi="Arial" w:cs="Arial"/>
          <w:szCs w:val="22"/>
        </w:rPr>
        <w:t xml:space="preserve">”: </w:t>
      </w:r>
    </w:p>
    <w:p w:rsidR="00DD0B8C" w:rsidRPr="00235486" w:rsidRDefault="00DD0B8C" w:rsidP="00DD0B8C">
      <w:pPr>
        <w:ind w:left="-5" w:right="14"/>
        <w:rPr>
          <w:rFonts w:ascii="Arial" w:hAnsi="Arial" w:cs="Arial"/>
          <w:szCs w:val="22"/>
        </w:rPr>
      </w:pPr>
    </w:p>
    <w:p w:rsidR="00DD0B8C" w:rsidRDefault="00DD0B8C" w:rsidP="00DD0B8C">
      <w:pPr>
        <w:ind w:left="-5" w:right="14"/>
        <w:jc w:val="center"/>
        <w:rPr>
          <w:rFonts w:ascii="Arial" w:hAnsi="Arial" w:cs="Arial"/>
          <w:szCs w:val="22"/>
        </w:rPr>
      </w:pPr>
      <w:r w:rsidRPr="00A015D1">
        <w:rPr>
          <w:rFonts w:ascii="Arial" w:hAnsi="Arial" w:cs="Arial"/>
          <w:noProof/>
          <w:szCs w:val="22"/>
          <w:lang w:val="en-ZA" w:eastAsia="en-ZA"/>
        </w:rPr>
        <w:drawing>
          <wp:inline distT="0" distB="0" distL="0" distR="0" wp14:anchorId="798D404F" wp14:editId="3AE8FE8D">
            <wp:extent cx="2609850" cy="4514850"/>
            <wp:effectExtent l="0" t="0" r="0" b="0"/>
            <wp:docPr id="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2609850" cy="4514850"/>
                    </a:xfrm>
                    <a:prstGeom prst="rect">
                      <a:avLst/>
                    </a:prstGeom>
                  </pic:spPr>
                </pic:pic>
              </a:graphicData>
            </a:graphic>
          </wp:inline>
        </w:drawing>
      </w:r>
    </w:p>
    <w:p w:rsidR="00DD0B8C" w:rsidRDefault="00DD0B8C" w:rsidP="00DD0B8C">
      <w:pPr>
        <w:ind w:left="-5" w:right="14"/>
        <w:jc w:val="center"/>
        <w:rPr>
          <w:rFonts w:ascii="Arial" w:hAnsi="Arial" w:cs="Arial"/>
          <w:b/>
          <w:sz w:val="18"/>
          <w:szCs w:val="18"/>
        </w:rPr>
      </w:pPr>
      <w:r w:rsidRPr="00A015D1">
        <w:rPr>
          <w:rFonts w:ascii="Arial" w:hAnsi="Arial" w:cs="Arial"/>
          <w:b/>
          <w:sz w:val="18"/>
          <w:szCs w:val="18"/>
        </w:rPr>
        <w:lastRenderedPageBreak/>
        <w:t>Figure 23 Document List View Web Part with” Procedures” as a Web Part Title</w:t>
      </w:r>
    </w:p>
    <w:p w:rsidR="00DD0B8C" w:rsidRPr="00A015D1" w:rsidRDefault="00DD0B8C" w:rsidP="00DD0B8C">
      <w:pPr>
        <w:ind w:left="-5" w:right="14"/>
        <w:jc w:val="center"/>
        <w:rPr>
          <w:rFonts w:ascii="Arial" w:hAnsi="Arial" w:cs="Arial"/>
          <w:b/>
          <w:sz w:val="18"/>
          <w:szCs w:val="18"/>
        </w:rPr>
      </w:pPr>
    </w:p>
    <w:p w:rsidR="00DD0B8C" w:rsidRPr="006E6ADC" w:rsidRDefault="00DD0B8C" w:rsidP="00DD0B8C">
      <w:pPr>
        <w:pStyle w:val="Heading3"/>
        <w:framePr w:wrap="around" w:hAnchor="page" w:x="1465" w:y="81"/>
      </w:pPr>
      <w:bookmarkStart w:id="244" w:name="_Toc532543702"/>
      <w:r>
        <w:t>9</w:t>
      </w:r>
      <w:r w:rsidRPr="006E6ADC">
        <w:t>.1.1.</w:t>
      </w:r>
      <w:r>
        <w:t>1</w:t>
      </w:r>
      <w:r w:rsidRPr="006E6ADC">
        <w:t xml:space="preserve"> Lis</w:t>
      </w:r>
      <w:r>
        <w:t>t View</w:t>
      </w:r>
      <w:bookmarkEnd w:id="244"/>
      <w:r w:rsidRPr="006E6ADC">
        <w:t xml:space="preserve"> </w:t>
      </w:r>
    </w:p>
    <w:p w:rsidR="00DD0B8C" w:rsidRDefault="00DD0B8C" w:rsidP="00DD0B8C">
      <w:pPr>
        <w:spacing w:after="329"/>
        <w:ind w:right="14"/>
      </w:pPr>
    </w:p>
    <w:p w:rsidR="00DD0B8C" w:rsidRDefault="00DD0B8C" w:rsidP="00DD0B8C">
      <w:pPr>
        <w:spacing w:after="240" w:line="362" w:lineRule="auto"/>
        <w:ind w:left="-5" w:right="14"/>
      </w:pPr>
    </w:p>
    <w:p w:rsidR="00DD0B8C" w:rsidRDefault="00DD0B8C" w:rsidP="00DD0B8C">
      <w:pPr>
        <w:spacing w:after="240"/>
        <w:ind w:left="-5" w:right="14"/>
        <w:rPr>
          <w:rFonts w:ascii="Arial" w:hAnsi="Arial" w:cs="Arial"/>
        </w:rPr>
      </w:pPr>
      <w:r>
        <w:t>T</w:t>
      </w:r>
      <w:r w:rsidRPr="00235486">
        <w:rPr>
          <w:rFonts w:ascii="Arial" w:hAnsi="Arial" w:cs="Arial"/>
        </w:rPr>
        <w:t xml:space="preserve">he contacts list view will display the contacts in ascending order based on the username. The following columns will be based on the Internal Contacts List Template (see section 8.2). </w:t>
      </w:r>
    </w:p>
    <w:p w:rsidR="00DD0B8C" w:rsidRPr="00235486" w:rsidRDefault="00DD0B8C" w:rsidP="00DD0B8C">
      <w:pPr>
        <w:spacing w:after="240"/>
        <w:ind w:left="-5" w:right="14"/>
        <w:rPr>
          <w:rFonts w:ascii="Arial" w:hAnsi="Arial" w:cs="Arial"/>
        </w:rPr>
      </w:pPr>
    </w:p>
    <w:p w:rsidR="00DD0B8C" w:rsidRPr="00235486" w:rsidRDefault="00DD0B8C" w:rsidP="00DD0B8C">
      <w:pPr>
        <w:spacing w:after="269"/>
        <w:ind w:left="-5" w:right="14"/>
        <w:rPr>
          <w:rFonts w:ascii="Arial" w:hAnsi="Arial" w:cs="Arial"/>
        </w:rPr>
      </w:pPr>
      <w:r w:rsidRPr="00235486">
        <w:rPr>
          <w:rFonts w:ascii="Arial" w:hAnsi="Arial" w:cs="Arial"/>
        </w:rPr>
        <w:t xml:space="preserve">When a user clicks on the username field of a list item, the user will get redirected to a page that contains all the users’ details. The details displayed will be the information retrieved from ACSA’s Active Directory service. </w:t>
      </w:r>
    </w:p>
    <w:p w:rsidR="00DD0B8C" w:rsidRPr="00235486" w:rsidRDefault="00DD0B8C" w:rsidP="00DD0B8C">
      <w:pPr>
        <w:spacing w:after="269"/>
        <w:ind w:left="-5" w:right="14"/>
        <w:rPr>
          <w:rFonts w:ascii="Arial" w:hAnsi="Arial" w:cs="Arial"/>
        </w:rPr>
      </w:pPr>
      <w:r w:rsidRPr="00235486">
        <w:rPr>
          <w:rFonts w:ascii="Arial" w:hAnsi="Arial" w:cs="Arial"/>
        </w:rPr>
        <w:t xml:space="preserve">Active Directory service. </w:t>
      </w:r>
    </w:p>
    <w:p w:rsidR="00DD0B8C" w:rsidRDefault="00DD0B8C" w:rsidP="00DD0B8C">
      <w:pPr>
        <w:spacing w:line="360" w:lineRule="auto"/>
        <w:ind w:left="-5" w:right="14"/>
      </w:pPr>
    </w:p>
    <w:p w:rsidR="00DD0B8C" w:rsidRPr="006E6ADC" w:rsidRDefault="00DD0B8C" w:rsidP="00DD0B8C">
      <w:pPr>
        <w:pStyle w:val="Heading3"/>
        <w:framePr w:wrap="around"/>
      </w:pPr>
      <w:bookmarkStart w:id="245" w:name="_Toc532543703"/>
      <w:r>
        <w:t>9</w:t>
      </w:r>
      <w:r w:rsidRPr="006E6ADC">
        <w:t>.1.</w:t>
      </w:r>
      <w:r>
        <w:t>2</w:t>
      </w:r>
      <w:r w:rsidRPr="006E6ADC">
        <w:t xml:space="preserve"> </w:t>
      </w:r>
      <w:r>
        <w:t>Document Library View</w:t>
      </w:r>
      <w:bookmarkEnd w:id="245"/>
      <w:r w:rsidRPr="006E6ADC">
        <w:t xml:space="preserve"> </w:t>
      </w:r>
    </w:p>
    <w:p w:rsidR="00DD0B8C" w:rsidRDefault="00DD0B8C" w:rsidP="00DD0B8C">
      <w:pPr>
        <w:spacing w:line="360" w:lineRule="auto"/>
        <w:ind w:left="-5" w:right="14"/>
      </w:pPr>
    </w:p>
    <w:p w:rsidR="00DD0B8C" w:rsidRDefault="00DD0B8C" w:rsidP="00DD0B8C">
      <w:pPr>
        <w:spacing w:after="337"/>
        <w:ind w:left="-5"/>
        <w:jc w:val="left"/>
      </w:pPr>
    </w:p>
    <w:p w:rsidR="00DD0B8C" w:rsidRPr="00DE4CB5" w:rsidRDefault="00DD0B8C" w:rsidP="00DD0B8C">
      <w:pPr>
        <w:spacing w:line="360" w:lineRule="auto"/>
        <w:ind w:left="-5" w:right="14"/>
        <w:rPr>
          <w:rFonts w:ascii="Arial" w:hAnsi="Arial" w:cs="Arial"/>
        </w:rPr>
      </w:pPr>
      <w:r w:rsidRPr="00DE4CB5">
        <w:rPr>
          <w:rFonts w:ascii="Arial" w:hAnsi="Arial" w:cs="Arial"/>
        </w:rPr>
        <w:t xml:space="preserve">The following document library view will be available for ACSA to use on the department pages. </w:t>
      </w:r>
    </w:p>
    <w:p w:rsidR="00DD0B8C" w:rsidRDefault="00DD0B8C" w:rsidP="00DD0B8C">
      <w:pPr>
        <w:pStyle w:val="Heading3"/>
        <w:framePr w:wrap="around"/>
      </w:pPr>
    </w:p>
    <w:p w:rsidR="00DD0B8C" w:rsidRDefault="00DD0B8C" w:rsidP="00DD0B8C">
      <w:pPr>
        <w:keepNext/>
        <w:spacing w:after="274" w:line="259" w:lineRule="auto"/>
        <w:ind w:left="-68"/>
        <w:jc w:val="center"/>
      </w:pPr>
      <w:r>
        <w:rPr>
          <w:noProof/>
          <w:lang w:val="en-ZA" w:eastAsia="en-ZA"/>
        </w:rPr>
        <w:drawing>
          <wp:inline distT="0" distB="0" distL="0" distR="0" wp14:anchorId="177A37C6" wp14:editId="46BA6485">
            <wp:extent cx="3400425" cy="1762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400425" cy="1762125"/>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23</w:t>
      </w:r>
      <w:r w:rsidRPr="00A015D1">
        <w:rPr>
          <w:rFonts w:ascii="Arial" w:hAnsi="Arial" w:cs="Arial"/>
          <w:sz w:val="18"/>
          <w:szCs w:val="18"/>
        </w:rPr>
        <w:fldChar w:fldCharType="end"/>
      </w:r>
      <w:r w:rsidRPr="00A015D1">
        <w:rPr>
          <w:rFonts w:ascii="Arial" w:hAnsi="Arial" w:cs="Arial"/>
          <w:sz w:val="18"/>
          <w:szCs w:val="18"/>
        </w:rPr>
        <w:t xml:space="preserve"> External News Document Library View Web Part</w:t>
      </w:r>
    </w:p>
    <w:p w:rsidR="00DD0B8C" w:rsidRDefault="00DD0B8C" w:rsidP="00DD0B8C">
      <w:pPr>
        <w:spacing w:after="306" w:line="362" w:lineRule="auto"/>
        <w:ind w:right="14"/>
      </w:pPr>
    </w:p>
    <w:p w:rsidR="00DD0B8C" w:rsidRPr="00DE4CB5" w:rsidRDefault="00DD0B8C" w:rsidP="00DD0B8C">
      <w:pPr>
        <w:spacing w:after="306"/>
        <w:ind w:right="14"/>
        <w:rPr>
          <w:rFonts w:ascii="Arial" w:hAnsi="Arial" w:cs="Arial"/>
        </w:rPr>
      </w:pPr>
      <w:r w:rsidRPr="00DE4CB5">
        <w:rPr>
          <w:rFonts w:ascii="Arial" w:hAnsi="Arial" w:cs="Arial"/>
        </w:rPr>
        <w:t xml:space="preserve">The external news document library view will display the latest 5 (five) external news documents. The documents will be ordered in descending order based on the date the document was uploaded. </w:t>
      </w:r>
    </w:p>
    <w:p w:rsidR="00DD0B8C" w:rsidRPr="00DE4CB5" w:rsidRDefault="00DD0B8C" w:rsidP="00DD0B8C">
      <w:pPr>
        <w:pStyle w:val="Heading3"/>
        <w:framePr w:wrap="around"/>
        <w:spacing w:line="240" w:lineRule="auto"/>
      </w:pPr>
      <w:bookmarkStart w:id="246" w:name="_Toc532543704"/>
      <w:bookmarkStart w:id="247" w:name="_Hlk529741440"/>
      <w:r w:rsidRPr="00DE4CB5">
        <w:t>9.1.3. Media Web Part</w:t>
      </w:r>
      <w:bookmarkEnd w:id="246"/>
      <w:r w:rsidRPr="00DE4CB5">
        <w:t xml:space="preserve"> </w:t>
      </w:r>
    </w:p>
    <w:bookmarkEnd w:id="247"/>
    <w:p w:rsidR="00DD0B8C" w:rsidRPr="00DE4CB5"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r w:rsidRPr="00DE4CB5">
        <w:rPr>
          <w:rFonts w:ascii="Arial" w:hAnsi="Arial" w:cs="Arial"/>
        </w:rPr>
        <w:t xml:space="preserve">The SharePoint Media web part allows users with sufficient permissions to display videos found within an Asset library. </w:t>
      </w:r>
    </w:p>
    <w:p w:rsidR="00DD0B8C" w:rsidRPr="00DE4CB5"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r w:rsidRPr="00DE4CB5">
        <w:rPr>
          <w:rFonts w:ascii="Arial" w:hAnsi="Arial" w:cs="Arial"/>
        </w:rPr>
        <w:t>The Media web part optionally allows for display of an image whilst the video is not playing. The Media web part can be configured to start playing the video once the page has loaded completely. The Media Web Part can also be set to loop the video infinitely until the user decides the stop the video playback.</w:t>
      </w: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Default="00DD0B8C" w:rsidP="00DD0B8C">
      <w:pPr>
        <w:spacing w:after="242"/>
        <w:ind w:left="-5" w:right="14"/>
        <w:rPr>
          <w:rFonts w:ascii="Arial" w:hAnsi="Arial" w:cs="Arial"/>
        </w:rPr>
      </w:pPr>
    </w:p>
    <w:p w:rsidR="00DD0B8C" w:rsidRPr="00DE4CB5" w:rsidRDefault="00DD0B8C" w:rsidP="00DD0B8C">
      <w:pPr>
        <w:spacing w:after="242"/>
        <w:ind w:left="-5" w:right="14"/>
        <w:rPr>
          <w:rFonts w:ascii="Arial" w:hAnsi="Arial" w:cs="Arial"/>
        </w:rPr>
      </w:pPr>
    </w:p>
    <w:p w:rsidR="00DD0B8C" w:rsidRPr="006E6ADC" w:rsidRDefault="00DD0B8C" w:rsidP="00DD0B8C">
      <w:pPr>
        <w:pStyle w:val="Heading3"/>
        <w:framePr w:wrap="around"/>
      </w:pPr>
      <w:bookmarkStart w:id="248" w:name="_Toc532543705"/>
      <w:r>
        <w:lastRenderedPageBreak/>
        <w:t>9</w:t>
      </w:r>
      <w:r w:rsidRPr="006E6ADC">
        <w:t>.1.</w:t>
      </w:r>
      <w:r>
        <w:t>4</w:t>
      </w:r>
      <w:r w:rsidRPr="006E6ADC">
        <w:t>. L</w:t>
      </w:r>
      <w:r>
        <w:t>atest Video Web Part</w:t>
      </w:r>
      <w:bookmarkEnd w:id="248"/>
      <w:r w:rsidRPr="006E6ADC">
        <w:t xml:space="preserve"> </w:t>
      </w:r>
    </w:p>
    <w:p w:rsidR="00DD0B8C" w:rsidRDefault="00DD0B8C" w:rsidP="00DD0B8C">
      <w:pPr>
        <w:spacing w:after="242" w:line="360" w:lineRule="auto"/>
        <w:ind w:left="-5" w:right="14"/>
      </w:pPr>
    </w:p>
    <w:p w:rsidR="00DD0B8C" w:rsidRDefault="00DD0B8C" w:rsidP="00DD0B8C">
      <w:pPr>
        <w:rPr>
          <w:highlight w:val="yellow"/>
        </w:rPr>
      </w:pPr>
    </w:p>
    <w:p w:rsidR="00DD0B8C" w:rsidRDefault="00DD0B8C" w:rsidP="00DD0B8C">
      <w:pPr>
        <w:keepNext/>
      </w:pPr>
      <w:r>
        <w:rPr>
          <w:noProof/>
          <w:lang w:val="en-ZA" w:eastAsia="en-ZA"/>
        </w:rPr>
        <w:drawing>
          <wp:inline distT="0" distB="0" distL="0" distR="0" wp14:anchorId="77AF27FE" wp14:editId="159E27C6">
            <wp:extent cx="5577840" cy="2529181"/>
            <wp:effectExtent l="1905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578785" cy="2529609"/>
                    </a:xfrm>
                    <a:prstGeom prst="rect">
                      <a:avLst/>
                    </a:prstGeom>
                  </pic:spPr>
                </pic:pic>
              </a:graphicData>
            </a:graphic>
          </wp:inline>
        </w:drawing>
      </w:r>
    </w:p>
    <w:p w:rsidR="00DD0B8C" w:rsidRDefault="00DD0B8C" w:rsidP="00DD0B8C">
      <w:pPr>
        <w:pStyle w:val="Caption"/>
        <w:jc w:val="both"/>
      </w:pPr>
    </w:p>
    <w:p w:rsidR="00DD0B8C" w:rsidRPr="00A015D1" w:rsidRDefault="00DD0B8C" w:rsidP="00DD0B8C">
      <w:pPr>
        <w:pStyle w:val="Caption"/>
        <w:rPr>
          <w:rFonts w:ascii="Arial" w:hAnsi="Arial" w:cs="Arial"/>
          <w:sz w:val="18"/>
          <w:szCs w:val="18"/>
          <w:highlight w:val="yellow"/>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24</w:t>
      </w:r>
      <w:r w:rsidRPr="00A015D1">
        <w:rPr>
          <w:rFonts w:ascii="Arial" w:hAnsi="Arial" w:cs="Arial"/>
          <w:sz w:val="18"/>
          <w:szCs w:val="18"/>
        </w:rPr>
        <w:fldChar w:fldCharType="end"/>
      </w:r>
      <w:r w:rsidRPr="00A015D1">
        <w:rPr>
          <w:rFonts w:ascii="Arial" w:hAnsi="Arial" w:cs="Arial"/>
          <w:sz w:val="18"/>
          <w:szCs w:val="18"/>
        </w:rPr>
        <w:t xml:space="preserve"> Latest Video Media Web Part</w:t>
      </w:r>
    </w:p>
    <w:p w:rsidR="00DD0B8C" w:rsidRDefault="00DD0B8C" w:rsidP="00DD0B8C">
      <w:pPr>
        <w:rPr>
          <w:highlight w:val="yellow"/>
        </w:rPr>
      </w:pPr>
    </w:p>
    <w:p w:rsidR="00DD0B8C" w:rsidRPr="00DE4CB5" w:rsidRDefault="00DD0B8C" w:rsidP="00DD0B8C">
      <w:pPr>
        <w:spacing w:after="307"/>
        <w:ind w:left="-5" w:right="14"/>
        <w:rPr>
          <w:rFonts w:ascii="Arial" w:hAnsi="Arial" w:cs="Arial"/>
        </w:rPr>
      </w:pPr>
      <w:r w:rsidRPr="00DE4CB5">
        <w:rPr>
          <w:rFonts w:ascii="Arial" w:hAnsi="Arial" w:cs="Arial"/>
        </w:rPr>
        <w:t xml:space="preserve">The Latest Video web part will be available to ACSA to display the latest videos on the home page of the intranet. </w:t>
      </w:r>
    </w:p>
    <w:p w:rsidR="00DD0B8C" w:rsidRPr="00F17F7B" w:rsidRDefault="00DD0B8C" w:rsidP="00DD0B8C">
      <w:pPr>
        <w:pStyle w:val="Heading3"/>
        <w:framePr w:wrap="around"/>
      </w:pPr>
      <w:bookmarkStart w:id="249" w:name="_Toc532543706"/>
      <w:bookmarkStart w:id="250" w:name="_Toc82028"/>
      <w:r>
        <w:t>9.</w:t>
      </w:r>
      <w:r w:rsidRPr="00F17F7B">
        <w:t>1.</w:t>
      </w:r>
      <w:r>
        <w:t>5</w:t>
      </w:r>
      <w:r w:rsidRPr="00F17F7B">
        <w:t>. Content Editor</w:t>
      </w:r>
      <w:bookmarkEnd w:id="249"/>
      <w:r w:rsidRPr="00F17F7B">
        <w:t xml:space="preserve"> </w:t>
      </w:r>
      <w:bookmarkEnd w:id="250"/>
    </w:p>
    <w:p w:rsidR="00DD0B8C" w:rsidRDefault="00DD0B8C" w:rsidP="00DD0B8C">
      <w:pPr>
        <w:ind w:left="-5" w:right="14"/>
      </w:pPr>
    </w:p>
    <w:p w:rsidR="00DD0B8C" w:rsidRDefault="00DD0B8C" w:rsidP="00DD0B8C">
      <w:pPr>
        <w:ind w:left="-5" w:right="14"/>
      </w:pPr>
    </w:p>
    <w:p w:rsidR="00DD0B8C" w:rsidRDefault="00DD0B8C" w:rsidP="00DD0B8C">
      <w:pPr>
        <w:ind w:left="-5" w:right="14"/>
      </w:pPr>
    </w:p>
    <w:p w:rsidR="00DD0B8C" w:rsidRDefault="00DD0B8C" w:rsidP="00DD0B8C">
      <w:pPr>
        <w:ind w:left="-5" w:right="14"/>
        <w:rPr>
          <w:rFonts w:ascii="Arial" w:hAnsi="Arial" w:cs="Arial"/>
        </w:rPr>
      </w:pPr>
      <w:r w:rsidRPr="00DE4CB5">
        <w:rPr>
          <w:rFonts w:ascii="Arial" w:hAnsi="Arial" w:cs="Arial"/>
        </w:rPr>
        <w:t xml:space="preserve">The Content Editor web part allows users to add rich (HTML) content into a web part zone. </w:t>
      </w:r>
    </w:p>
    <w:p w:rsidR="00DD0B8C" w:rsidRPr="00DE4CB5" w:rsidRDefault="00DD0B8C" w:rsidP="00DD0B8C">
      <w:pPr>
        <w:ind w:left="-5" w:right="14"/>
        <w:rPr>
          <w:rFonts w:ascii="Arial" w:hAnsi="Arial" w:cs="Arial"/>
        </w:rPr>
      </w:pPr>
    </w:p>
    <w:p w:rsidR="00DD0B8C" w:rsidRDefault="00DD0B8C" w:rsidP="00DD0B8C">
      <w:pPr>
        <w:spacing w:after="241"/>
        <w:ind w:left="-5" w:right="14"/>
        <w:rPr>
          <w:rFonts w:ascii="Arial" w:hAnsi="Arial" w:cs="Arial"/>
        </w:rPr>
      </w:pPr>
      <w:r w:rsidRPr="00DE4CB5">
        <w:rPr>
          <w:rFonts w:ascii="Arial" w:hAnsi="Arial" w:cs="Arial"/>
        </w:rPr>
        <w:t xml:space="preserve">Whenever content is required on a page, and there is no page content area available, a Content Editor web part can be used to inject content onto the page. The Content Editor web part also allows users to add images and hyperlinks into the content of the web part. </w:t>
      </w:r>
    </w:p>
    <w:p w:rsidR="00DD0B8C" w:rsidRPr="00DE4CB5" w:rsidRDefault="00DD0B8C" w:rsidP="00DD0B8C">
      <w:pPr>
        <w:spacing w:after="241"/>
        <w:ind w:left="-5" w:right="14"/>
        <w:rPr>
          <w:rFonts w:ascii="Arial" w:hAnsi="Arial" w:cs="Arial"/>
        </w:rPr>
      </w:pPr>
    </w:p>
    <w:p w:rsidR="00DD0B8C" w:rsidRPr="00DE4CB5" w:rsidRDefault="00DD0B8C" w:rsidP="00DD0B8C">
      <w:pPr>
        <w:ind w:left="-5" w:right="14"/>
        <w:rPr>
          <w:rFonts w:ascii="Arial" w:hAnsi="Arial" w:cs="Arial"/>
        </w:rPr>
      </w:pPr>
      <w:r w:rsidRPr="00DE4CB5">
        <w:rPr>
          <w:rFonts w:ascii="Arial" w:hAnsi="Arial" w:cs="Arial"/>
        </w:rPr>
        <w:t>The following web parts on the home page are examples of Content Editor web parts being used to display content on a page</w:t>
      </w:r>
    </w:p>
    <w:p w:rsidR="00DD0B8C" w:rsidRPr="00DE4CB5" w:rsidRDefault="00DD0B8C" w:rsidP="00DD0B8C">
      <w:pPr>
        <w:ind w:left="-5" w:right="14"/>
        <w:rPr>
          <w:rFonts w:ascii="Arial" w:hAnsi="Arial" w:cs="Arial"/>
        </w:rPr>
      </w:pPr>
    </w:p>
    <w:p w:rsidR="00DD0B8C" w:rsidRPr="00F17F7B" w:rsidRDefault="00DD0B8C" w:rsidP="00DD0B8C">
      <w:pPr>
        <w:pStyle w:val="Heading3"/>
        <w:framePr w:wrap="around"/>
      </w:pPr>
      <w:bookmarkStart w:id="251" w:name="_Toc532543707"/>
      <w:r>
        <w:t>9</w:t>
      </w:r>
      <w:r w:rsidRPr="00F17F7B">
        <w:t>.1.</w:t>
      </w:r>
      <w:r>
        <w:t>5</w:t>
      </w:r>
      <w:r w:rsidRPr="00F17F7B">
        <w:t>.</w:t>
      </w:r>
      <w:r>
        <w:t>1</w:t>
      </w:r>
      <w:r w:rsidRPr="00F17F7B">
        <w:t xml:space="preserve"> Content Editor</w:t>
      </w:r>
      <w:bookmarkEnd w:id="251"/>
      <w:r w:rsidRPr="00F17F7B">
        <w:t xml:space="preserve"> </w:t>
      </w:r>
    </w:p>
    <w:p w:rsidR="00DD0B8C" w:rsidRDefault="00DD0B8C" w:rsidP="00DD0B8C">
      <w:pPr>
        <w:rPr>
          <w:highlight w:val="yellow"/>
        </w:rPr>
      </w:pPr>
    </w:p>
    <w:p w:rsidR="00DD0B8C" w:rsidRDefault="00DD0B8C" w:rsidP="00DD0B8C">
      <w:pPr>
        <w:rPr>
          <w:highlight w:val="yellow"/>
        </w:rPr>
      </w:pPr>
    </w:p>
    <w:p w:rsidR="00DD0B8C" w:rsidRDefault="00DD0B8C" w:rsidP="00DD0B8C">
      <w:pPr>
        <w:rPr>
          <w:highlight w:val="yellow"/>
        </w:rPr>
      </w:pPr>
    </w:p>
    <w:p w:rsidR="00DD0B8C" w:rsidRDefault="00DD0B8C" w:rsidP="00DD0B8C">
      <w:pPr>
        <w:jc w:val="center"/>
        <w:rPr>
          <w:highlight w:val="yellow"/>
        </w:rPr>
      </w:pPr>
      <w:r w:rsidRPr="00A015D1">
        <w:rPr>
          <w:noProof/>
          <w:lang w:val="en-ZA" w:eastAsia="en-ZA"/>
        </w:rPr>
        <w:drawing>
          <wp:inline distT="0" distB="0" distL="0" distR="0" wp14:anchorId="6F688B01" wp14:editId="18A9886C">
            <wp:extent cx="2943225" cy="2138430"/>
            <wp:effectExtent l="0" t="0" r="0" b="0"/>
            <wp:docPr id="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954126" cy="2146350"/>
                    </a:xfrm>
                    <a:prstGeom prst="rect">
                      <a:avLst/>
                    </a:prstGeom>
                  </pic:spPr>
                </pic:pic>
              </a:graphicData>
            </a:graphic>
          </wp:inline>
        </w:drawing>
      </w:r>
    </w:p>
    <w:p w:rsidR="00DD0B8C" w:rsidRDefault="00DD0B8C" w:rsidP="00DD0B8C">
      <w:pPr>
        <w:jc w:val="center"/>
        <w:rPr>
          <w:rFonts w:ascii="Arial" w:hAnsi="Arial" w:cs="Arial"/>
          <w:b/>
          <w:sz w:val="20"/>
        </w:rPr>
      </w:pPr>
    </w:p>
    <w:p w:rsidR="00DD0B8C" w:rsidRPr="00A015D1" w:rsidRDefault="00DD0B8C" w:rsidP="00DD0B8C">
      <w:pPr>
        <w:jc w:val="center"/>
        <w:rPr>
          <w:rFonts w:ascii="Arial" w:hAnsi="Arial" w:cs="Arial"/>
          <w:b/>
          <w:sz w:val="18"/>
          <w:szCs w:val="18"/>
        </w:rPr>
      </w:pPr>
      <w:r w:rsidRPr="00A015D1">
        <w:rPr>
          <w:rFonts w:ascii="Arial" w:hAnsi="Arial" w:cs="Arial"/>
          <w:b/>
          <w:sz w:val="18"/>
          <w:szCs w:val="18"/>
        </w:rPr>
        <w:t>Figure 26 Production Figures Content Editor Web Part</w:t>
      </w:r>
    </w:p>
    <w:p w:rsidR="00DD0B8C" w:rsidRDefault="00DD0B8C" w:rsidP="00DD0B8C">
      <w:pPr>
        <w:keepNext/>
        <w:spacing w:after="294" w:line="259" w:lineRule="auto"/>
        <w:ind w:left="-68"/>
        <w:jc w:val="center"/>
      </w:pPr>
    </w:p>
    <w:p w:rsidR="00DD0B8C" w:rsidRDefault="00DD0B8C" w:rsidP="00DD0B8C">
      <w:pPr>
        <w:spacing w:after="264" w:line="362" w:lineRule="auto"/>
        <w:ind w:right="14"/>
      </w:pPr>
    </w:p>
    <w:p w:rsidR="00DD0B8C" w:rsidRDefault="00DD0B8C" w:rsidP="00DD0B8C">
      <w:pPr>
        <w:spacing w:after="264"/>
        <w:ind w:left="-5" w:right="14"/>
      </w:pPr>
      <w:r w:rsidRPr="00DE4CB5">
        <w:rPr>
          <w:rFonts w:ascii="Arial" w:hAnsi="Arial" w:cs="Arial"/>
        </w:rPr>
        <w:t xml:space="preserve">The Production Figures web part is an example of how to use the content editor web part to display production figures content to the users. It will be the responsibility of ACSA staff members to specify the content that will get displayed in this section. Default styles from the ACSA design style sheets will be applied to the text content of this web part, unless ACSA makes use of the Content Editor’s built in text formatting capabilities. </w:t>
      </w:r>
    </w:p>
    <w:p w:rsidR="00DD0B8C" w:rsidRPr="00F17F7B" w:rsidRDefault="00DD0B8C" w:rsidP="00DD0B8C">
      <w:pPr>
        <w:pStyle w:val="Heading3"/>
        <w:framePr w:wrap="around"/>
      </w:pPr>
      <w:bookmarkStart w:id="252" w:name="_Toc532543708"/>
      <w:r>
        <w:t>9</w:t>
      </w:r>
      <w:r w:rsidRPr="00F17F7B">
        <w:t>.1.</w:t>
      </w:r>
      <w:r>
        <w:t>5.2</w:t>
      </w:r>
      <w:r w:rsidRPr="00F17F7B">
        <w:t xml:space="preserve"> </w:t>
      </w:r>
      <w:r>
        <w:t>Image Web Part</w:t>
      </w:r>
      <w:bookmarkEnd w:id="252"/>
      <w:r w:rsidRPr="00F17F7B">
        <w:t xml:space="preserve"> </w:t>
      </w:r>
    </w:p>
    <w:p w:rsidR="00DD0B8C" w:rsidRDefault="00DD0B8C" w:rsidP="00DD0B8C">
      <w:pPr>
        <w:spacing w:after="264" w:line="362" w:lineRule="auto"/>
        <w:ind w:left="-5" w:right="14"/>
      </w:pPr>
    </w:p>
    <w:p w:rsidR="00DD0B8C" w:rsidRDefault="00DD0B8C" w:rsidP="00DD0B8C">
      <w:pPr>
        <w:spacing w:after="264" w:line="362" w:lineRule="auto"/>
        <w:ind w:left="-5" w:right="14"/>
      </w:pPr>
    </w:p>
    <w:p w:rsidR="00DD0B8C" w:rsidRDefault="00DD0B8C" w:rsidP="00DD0B8C">
      <w:pPr>
        <w:pStyle w:val="Heading3"/>
        <w:framePr w:wrap="around"/>
      </w:pPr>
    </w:p>
    <w:p w:rsidR="00DD0B8C" w:rsidRDefault="00DD0B8C" w:rsidP="00DD0B8C">
      <w:pPr>
        <w:keepNext/>
        <w:spacing w:after="280" w:line="259" w:lineRule="auto"/>
        <w:ind w:left="-68"/>
        <w:jc w:val="center"/>
      </w:pPr>
      <w:r>
        <w:rPr>
          <w:noProof/>
          <w:lang w:val="en-ZA" w:eastAsia="en-ZA"/>
        </w:rPr>
        <w:drawing>
          <wp:inline distT="0" distB="0" distL="0" distR="0" wp14:anchorId="3AE34FCE" wp14:editId="3D7970FF">
            <wp:extent cx="3114675" cy="226299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124430" cy="2270086"/>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25</w:t>
      </w:r>
      <w:r w:rsidRPr="00A015D1">
        <w:rPr>
          <w:rFonts w:ascii="Arial" w:hAnsi="Arial" w:cs="Arial"/>
          <w:sz w:val="18"/>
          <w:szCs w:val="18"/>
        </w:rPr>
        <w:fldChar w:fldCharType="end"/>
      </w:r>
      <w:r w:rsidRPr="00A015D1">
        <w:rPr>
          <w:rFonts w:ascii="Arial" w:hAnsi="Arial" w:cs="Arial"/>
          <w:sz w:val="18"/>
          <w:szCs w:val="18"/>
        </w:rPr>
        <w:t xml:space="preserve"> Content Editor Web Part</w:t>
      </w:r>
    </w:p>
    <w:p w:rsidR="00DD0B8C" w:rsidRDefault="00DD0B8C" w:rsidP="00DD0B8C">
      <w:pPr>
        <w:spacing w:after="238" w:line="362" w:lineRule="auto"/>
        <w:ind w:left="-5" w:right="14"/>
      </w:pPr>
    </w:p>
    <w:p w:rsidR="00DD0B8C" w:rsidRDefault="00DD0B8C" w:rsidP="00DD0B8C">
      <w:pPr>
        <w:spacing w:after="238"/>
        <w:ind w:left="-5" w:right="14"/>
        <w:rPr>
          <w:rFonts w:ascii="Arial" w:hAnsi="Arial" w:cs="Arial"/>
        </w:rPr>
      </w:pPr>
      <w:r w:rsidRPr="00DE4CB5">
        <w:rPr>
          <w:rFonts w:ascii="Arial" w:hAnsi="Arial" w:cs="Arial"/>
        </w:rPr>
        <w:t>The Content Editor web part can be used to display images. In the above example we display the ACSA image.</w:t>
      </w:r>
    </w:p>
    <w:p w:rsidR="00DD0B8C" w:rsidRPr="00DE4CB5" w:rsidRDefault="00DD0B8C" w:rsidP="00DD0B8C">
      <w:pPr>
        <w:spacing w:after="238"/>
        <w:ind w:left="-5" w:right="14"/>
        <w:rPr>
          <w:rFonts w:ascii="Arial" w:hAnsi="Arial" w:cs="Arial"/>
        </w:rPr>
      </w:pPr>
      <w:r w:rsidRPr="00DE4CB5">
        <w:rPr>
          <w:rFonts w:ascii="Arial" w:hAnsi="Arial" w:cs="Arial"/>
        </w:rPr>
        <w:t xml:space="preserve">  </w:t>
      </w:r>
    </w:p>
    <w:p w:rsidR="00DD0B8C" w:rsidRDefault="00DD0B8C" w:rsidP="00DD0B8C">
      <w:pPr>
        <w:spacing w:after="303"/>
        <w:ind w:left="-5" w:right="14"/>
      </w:pPr>
      <w:r w:rsidRPr="00DE4CB5">
        <w:rPr>
          <w:rFonts w:ascii="Arial" w:hAnsi="Arial" w:cs="Arial"/>
        </w:rPr>
        <w:t xml:space="preserve">The ACSA image will be uploaded into a Picture (or Asset) Library on the SharePoint site. The Content Editor web part will then be used to display the image on the home page of the Intranet site. Additionally, if ACSA wishes to do so, a hyperlink could be added to the image. If a hyperlink is added, users that click on the image will be redirected to the image that the hyperlink points to. </w:t>
      </w:r>
    </w:p>
    <w:p w:rsidR="00DD0B8C" w:rsidRPr="00F17F7B" w:rsidRDefault="00DD0B8C" w:rsidP="00DD0B8C">
      <w:pPr>
        <w:pStyle w:val="Heading3"/>
        <w:framePr w:wrap="around"/>
      </w:pPr>
      <w:bookmarkStart w:id="253" w:name="_Toc532543709"/>
      <w:bookmarkStart w:id="254" w:name="_Toc82029"/>
      <w:r>
        <w:t>9</w:t>
      </w:r>
      <w:r w:rsidRPr="00F17F7B">
        <w:t>.1.</w:t>
      </w:r>
      <w:r>
        <w:t>6</w:t>
      </w:r>
      <w:r w:rsidRPr="00F17F7B">
        <w:t>. Summary Links (Quick Links)</w:t>
      </w:r>
      <w:bookmarkEnd w:id="253"/>
      <w:r w:rsidRPr="00F17F7B">
        <w:t xml:space="preserve"> </w:t>
      </w:r>
      <w:bookmarkEnd w:id="254"/>
    </w:p>
    <w:p w:rsidR="00DD0B8C" w:rsidRDefault="00DD0B8C" w:rsidP="00DD0B8C">
      <w:pPr>
        <w:spacing w:line="362" w:lineRule="auto"/>
        <w:ind w:right="14"/>
      </w:pPr>
    </w:p>
    <w:p w:rsidR="00DD0B8C" w:rsidRDefault="00DD0B8C" w:rsidP="00DD0B8C">
      <w:pPr>
        <w:spacing w:line="362" w:lineRule="auto"/>
        <w:ind w:right="14"/>
      </w:pPr>
    </w:p>
    <w:p w:rsidR="00DD0B8C" w:rsidRDefault="00DD0B8C" w:rsidP="00DD0B8C">
      <w:pPr>
        <w:ind w:right="14"/>
        <w:rPr>
          <w:rFonts w:ascii="Arial" w:hAnsi="Arial" w:cs="Arial"/>
        </w:rPr>
      </w:pPr>
      <w:r w:rsidRPr="00DE4CB5">
        <w:rPr>
          <w:rFonts w:ascii="Arial" w:hAnsi="Arial" w:cs="Arial"/>
        </w:rPr>
        <w:t xml:space="preserve">The Summary Links web part allows users with sufficient rights to add grouped links into a page content area or into a web part zone.  </w:t>
      </w:r>
    </w:p>
    <w:p w:rsidR="00DD0B8C" w:rsidRPr="00DE4CB5" w:rsidRDefault="00DD0B8C" w:rsidP="00DD0B8C">
      <w:pPr>
        <w:ind w:right="14"/>
        <w:rPr>
          <w:rFonts w:ascii="Arial" w:hAnsi="Arial" w:cs="Arial"/>
        </w:rPr>
      </w:pPr>
    </w:p>
    <w:p w:rsidR="00DD0B8C" w:rsidRPr="00DE4CB5" w:rsidRDefault="00DD0B8C" w:rsidP="00DD0B8C">
      <w:pPr>
        <w:spacing w:after="261"/>
        <w:ind w:left="-5" w:right="14"/>
        <w:rPr>
          <w:rFonts w:ascii="Arial" w:hAnsi="Arial" w:cs="Arial"/>
        </w:rPr>
      </w:pPr>
      <w:r w:rsidRPr="00DE4CB5">
        <w:rPr>
          <w:rFonts w:ascii="Arial" w:hAnsi="Arial" w:cs="Arial"/>
        </w:rPr>
        <w:t xml:space="preserve">When adding links to the Summary Links web part, the user can specify the text that should get displayed, the redirect URL of the hyperlink, an optional image to display with the hyperlink and if groups are added, the user can specify the group the hyperlink belongs to. </w:t>
      </w:r>
    </w:p>
    <w:p w:rsidR="00DD0B8C" w:rsidRPr="00DE4CB5" w:rsidRDefault="00DD0B8C" w:rsidP="00DD0B8C">
      <w:pPr>
        <w:pStyle w:val="Heading3"/>
        <w:framePr w:wrap="around"/>
        <w:spacing w:line="240" w:lineRule="auto"/>
      </w:pPr>
      <w:bookmarkStart w:id="255" w:name="_Toc532543710"/>
      <w:r w:rsidRPr="00DE4CB5">
        <w:t>9.1.7. Content Query Web Part</w:t>
      </w:r>
      <w:bookmarkEnd w:id="255"/>
      <w:r w:rsidRPr="00DE4CB5">
        <w:t xml:space="preserve"> </w:t>
      </w:r>
    </w:p>
    <w:p w:rsidR="00DD0B8C" w:rsidRPr="00DE4CB5" w:rsidRDefault="00DD0B8C" w:rsidP="00DD0B8C">
      <w:pPr>
        <w:spacing w:after="261"/>
        <w:ind w:left="-5" w:right="14"/>
        <w:rPr>
          <w:rFonts w:ascii="Arial" w:hAnsi="Arial" w:cs="Arial"/>
        </w:rPr>
      </w:pPr>
    </w:p>
    <w:p w:rsidR="00DD0B8C" w:rsidRPr="00DE4CB5" w:rsidRDefault="00DD0B8C" w:rsidP="00DD0B8C">
      <w:pPr>
        <w:spacing w:after="337"/>
        <w:ind w:left="-5"/>
        <w:jc w:val="left"/>
        <w:rPr>
          <w:rFonts w:ascii="Arial" w:hAnsi="Arial" w:cs="Arial"/>
          <w:i/>
          <w:color w:val="66BC29"/>
        </w:rPr>
      </w:pPr>
    </w:p>
    <w:p w:rsidR="00DD0B8C" w:rsidRDefault="00DD0B8C" w:rsidP="00DD0B8C">
      <w:pPr>
        <w:spacing w:after="241"/>
        <w:ind w:left="-5" w:right="14"/>
        <w:rPr>
          <w:rFonts w:ascii="Arial" w:hAnsi="Arial" w:cs="Arial"/>
        </w:rPr>
      </w:pPr>
    </w:p>
    <w:p w:rsidR="00DD0B8C" w:rsidRDefault="00DD0B8C" w:rsidP="00DD0B8C">
      <w:pPr>
        <w:spacing w:after="241"/>
        <w:ind w:left="-5" w:right="14"/>
        <w:rPr>
          <w:rFonts w:ascii="Arial" w:hAnsi="Arial" w:cs="Arial"/>
        </w:rPr>
      </w:pPr>
      <w:r w:rsidRPr="00DE4CB5">
        <w:rPr>
          <w:rFonts w:ascii="Arial" w:hAnsi="Arial" w:cs="Arial"/>
        </w:rPr>
        <w:t xml:space="preserve">The Content Query web part is a highly flexible web part that allows users to display content from a site, list, or document library. Once a data source is selected, the data from the data </w:t>
      </w:r>
      <w:r w:rsidRPr="00DE4CB5">
        <w:rPr>
          <w:rFonts w:ascii="Arial" w:hAnsi="Arial" w:cs="Arial"/>
        </w:rPr>
        <w:lastRenderedPageBreak/>
        <w:t xml:space="preserve">source will be displayed by the Content Query web part. The Content Query web part has configurable settings that allow a user with sufficient rights to change the data that gets displayed, and the way the data gets displayed.  </w:t>
      </w:r>
    </w:p>
    <w:p w:rsidR="00DD0B8C" w:rsidRPr="00DE4CB5" w:rsidRDefault="00DD0B8C" w:rsidP="00DD0B8C">
      <w:pPr>
        <w:spacing w:after="241"/>
        <w:ind w:left="-5" w:right="14"/>
        <w:rPr>
          <w:rFonts w:ascii="Arial" w:hAnsi="Arial" w:cs="Arial"/>
        </w:rPr>
      </w:pPr>
    </w:p>
    <w:p w:rsidR="00DD0B8C" w:rsidRDefault="00DD0B8C" w:rsidP="00DD0B8C">
      <w:pPr>
        <w:spacing w:after="241"/>
        <w:ind w:left="-5" w:right="14"/>
        <w:rPr>
          <w:rFonts w:ascii="Arial" w:hAnsi="Arial" w:cs="Arial"/>
        </w:rPr>
      </w:pPr>
      <w:r w:rsidRPr="00DE4CB5">
        <w:rPr>
          <w:rFonts w:ascii="Arial" w:hAnsi="Arial" w:cs="Arial"/>
        </w:rPr>
        <w:t>The amount of results displayed can be changed by adding filters. There are three filters that can be added. The filters are based on values found in the fields (columns) of the document library, content type, list or site. In</w:t>
      </w:r>
      <w:r>
        <w:t xml:space="preserve"> </w:t>
      </w:r>
      <w:r w:rsidRPr="00DE4CB5">
        <w:rPr>
          <w:rFonts w:ascii="Arial" w:hAnsi="Arial" w:cs="Arial"/>
        </w:rPr>
        <w:t xml:space="preserve">addition to filtering the data found in the data source, the Content Query web part also allows the grouping of results by a specified field (column), and it also allows the sorting of the filtered results in either ascending, or descending order. </w:t>
      </w:r>
    </w:p>
    <w:p w:rsidR="00DD0B8C" w:rsidRPr="00DE4CB5" w:rsidRDefault="00DD0B8C" w:rsidP="00DD0B8C">
      <w:pPr>
        <w:spacing w:after="241"/>
        <w:ind w:left="-5" w:right="14"/>
        <w:rPr>
          <w:rFonts w:ascii="Arial" w:hAnsi="Arial" w:cs="Arial"/>
        </w:rPr>
      </w:pPr>
    </w:p>
    <w:p w:rsidR="00DD0B8C" w:rsidRDefault="00DD0B8C" w:rsidP="00DD0B8C">
      <w:pPr>
        <w:spacing w:after="388"/>
        <w:ind w:left="-5" w:right="14"/>
        <w:rPr>
          <w:rFonts w:ascii="Arial" w:hAnsi="Arial" w:cs="Arial"/>
        </w:rPr>
      </w:pPr>
      <w:r w:rsidRPr="00DE4CB5">
        <w:rPr>
          <w:rFonts w:ascii="Arial" w:hAnsi="Arial" w:cs="Arial"/>
        </w:rPr>
        <w:t xml:space="preserve">When filtering results, the following three parameters must be specified: </w:t>
      </w:r>
    </w:p>
    <w:p w:rsidR="00DD0B8C" w:rsidRPr="00DE4CB5" w:rsidRDefault="00DD0B8C" w:rsidP="00DD0B8C">
      <w:pPr>
        <w:spacing w:after="388"/>
        <w:ind w:left="-5" w:right="14"/>
        <w:rPr>
          <w:rFonts w:ascii="Arial" w:hAnsi="Arial" w:cs="Arial"/>
        </w:rPr>
      </w:pPr>
    </w:p>
    <w:p w:rsidR="00DD0B8C" w:rsidRPr="00DE4CB5" w:rsidRDefault="00DD0B8C" w:rsidP="00DD0B8C">
      <w:pPr>
        <w:numPr>
          <w:ilvl w:val="0"/>
          <w:numId w:val="28"/>
        </w:numPr>
        <w:spacing w:after="161"/>
        <w:ind w:right="14" w:hanging="360"/>
        <w:contextualSpacing w:val="0"/>
        <w:rPr>
          <w:rFonts w:ascii="Arial" w:hAnsi="Arial" w:cs="Arial"/>
        </w:rPr>
      </w:pPr>
      <w:r w:rsidRPr="00DE4CB5">
        <w:rPr>
          <w:rFonts w:ascii="Arial" w:hAnsi="Arial" w:cs="Arial"/>
        </w:rPr>
        <w:t xml:space="preserve">The column to filter the results by: This could be any column that is available in a selected document library or list, therefore only columns that belong to the selected document library or list will be displayed in the drop down list. </w:t>
      </w:r>
    </w:p>
    <w:p w:rsidR="00DD0B8C" w:rsidRPr="00DE4CB5" w:rsidRDefault="00DD0B8C" w:rsidP="00DD0B8C">
      <w:pPr>
        <w:numPr>
          <w:ilvl w:val="0"/>
          <w:numId w:val="28"/>
        </w:numPr>
        <w:spacing w:after="161"/>
        <w:ind w:right="14" w:hanging="360"/>
        <w:contextualSpacing w:val="0"/>
        <w:rPr>
          <w:rFonts w:ascii="Arial" w:hAnsi="Arial" w:cs="Arial"/>
        </w:rPr>
      </w:pPr>
      <w:r>
        <w:rPr>
          <w:rFonts w:ascii="Arial" w:hAnsi="Arial" w:cs="Arial"/>
        </w:rPr>
        <w:t xml:space="preserve">The comparison </w:t>
      </w:r>
      <w:r w:rsidRPr="00DE4CB5">
        <w:rPr>
          <w:rFonts w:ascii="Arial" w:hAnsi="Arial" w:cs="Arial"/>
        </w:rPr>
        <w:t xml:space="preserve">filter type. This field will determine how the column value is compared to the filter value (explained below). </w:t>
      </w:r>
    </w:p>
    <w:p w:rsidR="00DD0B8C" w:rsidRDefault="00DD0B8C" w:rsidP="00DD0B8C">
      <w:pPr>
        <w:ind w:left="1004" w:right="14"/>
        <w:rPr>
          <w:rFonts w:ascii="Arial" w:hAnsi="Arial" w:cs="Arial"/>
        </w:rPr>
      </w:pPr>
      <w:r w:rsidRPr="00DE4CB5">
        <w:rPr>
          <w:rFonts w:ascii="Arial" w:hAnsi="Arial" w:cs="Arial"/>
        </w:rPr>
        <w:t xml:space="preserve">The following filter types are available: </w:t>
      </w:r>
    </w:p>
    <w:p w:rsidR="00DD0B8C" w:rsidRPr="00DE4CB5" w:rsidRDefault="00DD0B8C" w:rsidP="00DD0B8C">
      <w:pPr>
        <w:ind w:left="1004" w:right="14"/>
        <w:rPr>
          <w:rFonts w:ascii="Arial" w:hAnsi="Arial" w:cs="Arial"/>
        </w:rPr>
      </w:pP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equal to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not equal to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greater than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greater than or equal to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less than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Is less than or equal to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Begins with </w:t>
      </w:r>
    </w:p>
    <w:p w:rsidR="00DD0B8C" w:rsidRPr="00DE4CB5" w:rsidRDefault="00DD0B8C" w:rsidP="00DD0B8C">
      <w:pPr>
        <w:numPr>
          <w:ilvl w:val="1"/>
          <w:numId w:val="28"/>
        </w:numPr>
        <w:spacing w:after="168"/>
        <w:ind w:right="14" w:hanging="360"/>
        <w:contextualSpacing w:val="0"/>
        <w:rPr>
          <w:rFonts w:ascii="Arial" w:hAnsi="Arial" w:cs="Arial"/>
        </w:rPr>
      </w:pPr>
      <w:r w:rsidRPr="00DE4CB5">
        <w:rPr>
          <w:rFonts w:ascii="Arial" w:hAnsi="Arial" w:cs="Arial"/>
        </w:rPr>
        <w:t xml:space="preserve">Contains </w:t>
      </w:r>
    </w:p>
    <w:p w:rsidR="00DD0B8C" w:rsidRPr="00DE4CB5" w:rsidRDefault="00DD0B8C" w:rsidP="00DD0B8C">
      <w:pPr>
        <w:numPr>
          <w:ilvl w:val="0"/>
          <w:numId w:val="28"/>
        </w:numPr>
        <w:spacing w:after="226"/>
        <w:ind w:right="14" w:hanging="360"/>
        <w:contextualSpacing w:val="0"/>
        <w:rPr>
          <w:rFonts w:ascii="Arial" w:hAnsi="Arial" w:cs="Arial"/>
        </w:rPr>
      </w:pPr>
      <w:r w:rsidRPr="00DE4CB5">
        <w:rPr>
          <w:rFonts w:ascii="Arial" w:hAnsi="Arial" w:cs="Arial"/>
        </w:rPr>
        <w:t xml:space="preserve">The filter value. This is the value that the value in the specified column will be compared to. </w:t>
      </w:r>
    </w:p>
    <w:p w:rsidR="00DD0B8C" w:rsidRPr="00DE4CB5" w:rsidRDefault="00DD0B8C" w:rsidP="00DD0B8C">
      <w:pPr>
        <w:ind w:left="-5" w:right="14"/>
        <w:rPr>
          <w:rFonts w:ascii="Arial" w:hAnsi="Arial" w:cs="Arial"/>
        </w:rPr>
      </w:pPr>
      <w:r w:rsidRPr="00DE4CB5">
        <w:rPr>
          <w:rFonts w:ascii="Arial" w:hAnsi="Arial" w:cs="Arial"/>
        </w:rPr>
        <w:t xml:space="preserve">The resulting data that is displayed can further be manipulated by using XSL. XSL allows for an HTML structure to be defined, which can then be styled by a designer.  </w:t>
      </w:r>
    </w:p>
    <w:p w:rsidR="00DD0B8C" w:rsidRPr="00DE4CB5" w:rsidRDefault="00DD0B8C" w:rsidP="00DD0B8C">
      <w:pPr>
        <w:ind w:left="-5" w:right="14"/>
        <w:rPr>
          <w:rFonts w:ascii="Arial" w:hAnsi="Arial" w:cs="Arial"/>
        </w:rPr>
      </w:pPr>
    </w:p>
    <w:p w:rsidR="00DD0B8C" w:rsidRPr="00DE4CB5" w:rsidRDefault="00DD0B8C" w:rsidP="00DD0B8C">
      <w:pPr>
        <w:pStyle w:val="Heading3"/>
        <w:framePr w:wrap="around"/>
        <w:spacing w:line="240" w:lineRule="auto"/>
        <w:jc w:val="both"/>
      </w:pPr>
      <w:bookmarkStart w:id="256" w:name="_Toc532543711"/>
      <w:r w:rsidRPr="00DE4CB5">
        <w:t>9.1.7.1 Latest News</w:t>
      </w:r>
      <w:bookmarkEnd w:id="256"/>
      <w:r w:rsidRPr="00DE4CB5">
        <w:t xml:space="preserve"> </w:t>
      </w:r>
    </w:p>
    <w:p w:rsidR="00DD0B8C" w:rsidRPr="00DE4CB5" w:rsidRDefault="00DD0B8C" w:rsidP="00DD0B8C">
      <w:pPr>
        <w:spacing w:after="240"/>
        <w:ind w:left="-5" w:right="14"/>
        <w:rPr>
          <w:rFonts w:ascii="Arial" w:hAnsi="Arial" w:cs="Arial"/>
        </w:rPr>
      </w:pPr>
    </w:p>
    <w:p w:rsidR="00DD0B8C" w:rsidRPr="00DE4CB5" w:rsidRDefault="00DD0B8C" w:rsidP="00DD0B8C">
      <w:pPr>
        <w:spacing w:after="240"/>
        <w:ind w:left="-5" w:right="14"/>
        <w:rPr>
          <w:rFonts w:ascii="Arial" w:hAnsi="Arial" w:cs="Arial"/>
        </w:rPr>
      </w:pPr>
    </w:p>
    <w:p w:rsidR="00DD0B8C" w:rsidRDefault="00DD0B8C" w:rsidP="00DD0B8C">
      <w:pPr>
        <w:spacing w:after="240"/>
        <w:ind w:left="-5" w:right="14"/>
        <w:rPr>
          <w:rFonts w:ascii="Arial" w:hAnsi="Arial" w:cs="Arial"/>
        </w:rPr>
      </w:pPr>
    </w:p>
    <w:p w:rsidR="00DD0B8C" w:rsidRPr="00DE4CB5" w:rsidRDefault="00DD0B8C" w:rsidP="00DD0B8C">
      <w:pPr>
        <w:spacing w:after="240"/>
        <w:ind w:left="-5" w:right="14"/>
        <w:rPr>
          <w:rFonts w:ascii="Arial" w:hAnsi="Arial" w:cs="Arial"/>
        </w:rPr>
      </w:pPr>
      <w:r w:rsidRPr="00DE4CB5">
        <w:rPr>
          <w:rFonts w:ascii="Arial" w:hAnsi="Arial" w:cs="Arial"/>
        </w:rPr>
        <w:t xml:space="preserve">The Latest News Content Query web part will be used on the Intranet home page, Complex home page and the Departments’ home page. As seen in the site taxonomy (section 4), a News sub site will be created in the home page site collection, and in each Complex site collection, and each Department sub site. The Latest News Content Query web part will read from the pages library of each of the News sub sites, and display the latest four (4) news articles by default. The number of news articles to be displayed can be configured in the Content Query web part’s properties. </w:t>
      </w:r>
    </w:p>
    <w:p w:rsidR="00DD0B8C" w:rsidRDefault="00DD0B8C" w:rsidP="00DD0B8C">
      <w:pPr>
        <w:keepNext/>
        <w:spacing w:line="362" w:lineRule="auto"/>
        <w:ind w:left="-5" w:right="14"/>
      </w:pPr>
    </w:p>
    <w:p w:rsidR="00DD0B8C" w:rsidRDefault="00DD0B8C" w:rsidP="00DD0B8C">
      <w:pPr>
        <w:keepNext/>
        <w:spacing w:line="362" w:lineRule="auto"/>
        <w:ind w:left="-5" w:right="14"/>
      </w:pPr>
    </w:p>
    <w:p w:rsidR="00DD0B8C" w:rsidRDefault="00DD0B8C" w:rsidP="00DD0B8C">
      <w:pPr>
        <w:keepNext/>
        <w:spacing w:line="362" w:lineRule="auto"/>
        <w:ind w:left="-5" w:right="14"/>
      </w:pPr>
      <w:r>
        <w:rPr>
          <w:noProof/>
          <w:lang w:val="en-ZA" w:eastAsia="en-ZA"/>
        </w:rPr>
        <w:drawing>
          <wp:inline distT="0" distB="0" distL="0" distR="0" wp14:anchorId="76F0B456" wp14:editId="0B432EF2">
            <wp:extent cx="5731510" cy="2298715"/>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731510" cy="2298715"/>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26</w:t>
      </w:r>
      <w:r w:rsidRPr="00A015D1">
        <w:rPr>
          <w:rFonts w:ascii="Arial" w:hAnsi="Arial" w:cs="Arial"/>
          <w:sz w:val="18"/>
          <w:szCs w:val="18"/>
        </w:rPr>
        <w:fldChar w:fldCharType="end"/>
      </w:r>
      <w:r w:rsidRPr="00A015D1">
        <w:rPr>
          <w:rFonts w:ascii="Arial" w:hAnsi="Arial" w:cs="Arial"/>
          <w:sz w:val="18"/>
          <w:szCs w:val="18"/>
        </w:rPr>
        <w:t xml:space="preserve"> Latest News Content Query Web Part</w:t>
      </w:r>
    </w:p>
    <w:p w:rsidR="00DD0B8C" w:rsidRDefault="00DD0B8C" w:rsidP="00DD0B8C"/>
    <w:p w:rsidR="00DD0B8C" w:rsidRPr="00DE4CB5" w:rsidRDefault="00DD0B8C" w:rsidP="00DD0B8C">
      <w:pPr>
        <w:spacing w:after="238"/>
        <w:ind w:left="-5" w:right="14"/>
        <w:rPr>
          <w:rFonts w:ascii="Arial" w:hAnsi="Arial" w:cs="Arial"/>
        </w:rPr>
      </w:pPr>
      <w:r w:rsidRPr="00DE4CB5">
        <w:rPr>
          <w:rFonts w:ascii="Arial" w:hAnsi="Arial" w:cs="Arial"/>
        </w:rPr>
        <w:t xml:space="preserve">The displayed news articles will be ordered by descending order, according the article date specified when the news articles is created. </w:t>
      </w:r>
    </w:p>
    <w:p w:rsidR="00DD0B8C" w:rsidRPr="00DE4CB5" w:rsidRDefault="00DD0B8C" w:rsidP="00DD0B8C">
      <w:pPr>
        <w:jc w:val="left"/>
        <w:rPr>
          <w:rFonts w:ascii="Arial" w:hAnsi="Arial" w:cs="Arial"/>
        </w:rPr>
      </w:pPr>
      <w:r w:rsidRPr="00DE4CB5">
        <w:rPr>
          <w:rFonts w:ascii="Arial" w:hAnsi="Arial" w:cs="Arial"/>
        </w:rPr>
        <w:t xml:space="preserve"> </w:t>
      </w:r>
      <w:r w:rsidRPr="00DE4CB5">
        <w:rPr>
          <w:rFonts w:ascii="Arial" w:hAnsi="Arial" w:cs="Arial"/>
        </w:rPr>
        <w:tab/>
        <w:t xml:space="preserve"> </w:t>
      </w:r>
    </w:p>
    <w:p w:rsidR="00DD0B8C" w:rsidRDefault="00DD0B8C" w:rsidP="00DD0B8C">
      <w:pPr>
        <w:spacing w:after="113"/>
        <w:ind w:left="-5" w:right="14"/>
        <w:rPr>
          <w:rFonts w:ascii="Arial" w:hAnsi="Arial" w:cs="Arial"/>
        </w:rPr>
      </w:pPr>
      <w:r w:rsidRPr="00DE4CB5">
        <w:rPr>
          <w:rFonts w:ascii="Arial" w:hAnsi="Arial" w:cs="Arial"/>
        </w:rPr>
        <w:t xml:space="preserve">The following values will be displayed by the Latest News web part: </w:t>
      </w:r>
    </w:p>
    <w:p w:rsidR="00DD0B8C" w:rsidRDefault="00DD0B8C" w:rsidP="00DD0B8C">
      <w:pPr>
        <w:spacing w:after="113"/>
        <w:ind w:left="-5" w:right="14"/>
        <w:rPr>
          <w:rFonts w:ascii="Arial" w:hAnsi="Arial" w:cs="Arial"/>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4"/>
        <w:gridCol w:w="2770"/>
        <w:gridCol w:w="4057"/>
      </w:tblGrid>
      <w:tr w:rsidR="00DD0B8C" w:rsidRPr="003B06F1" w:rsidTr="008F7619">
        <w:tc>
          <w:tcPr>
            <w:tcW w:w="9242" w:type="dxa"/>
            <w:gridSpan w:val="3"/>
            <w:shd w:val="clear" w:color="auto" w:fill="F2F2F2" w:themeFill="background1" w:themeFillShade="F2"/>
          </w:tcPr>
          <w:p w:rsidR="00DD0B8C" w:rsidRDefault="00DD0B8C" w:rsidP="008F7619">
            <w:pPr>
              <w:spacing w:before="240" w:after="240"/>
              <w:ind w:right="14"/>
              <w:jc w:val="center"/>
              <w:rPr>
                <w:rFonts w:ascii="Arial" w:hAnsi="Arial" w:cs="Arial"/>
                <w:b/>
              </w:rPr>
            </w:pPr>
          </w:p>
          <w:p w:rsidR="00DD0B8C" w:rsidRDefault="00DD0B8C" w:rsidP="008F7619">
            <w:pPr>
              <w:spacing w:before="240" w:after="240"/>
              <w:ind w:right="14"/>
              <w:jc w:val="center"/>
              <w:rPr>
                <w:rFonts w:ascii="Arial" w:hAnsi="Arial" w:cs="Arial"/>
                <w:b/>
              </w:rPr>
            </w:pPr>
            <w:r w:rsidRPr="003B06F1">
              <w:rPr>
                <w:rFonts w:ascii="Arial" w:hAnsi="Arial" w:cs="Arial"/>
                <w:b/>
              </w:rPr>
              <w:t>Values Displayed by the Latest News Content Query Web Part</w:t>
            </w:r>
          </w:p>
          <w:p w:rsidR="00DD0B8C" w:rsidRPr="003B06F1" w:rsidRDefault="00DD0B8C" w:rsidP="008F7619">
            <w:pPr>
              <w:spacing w:before="240" w:after="240"/>
              <w:ind w:right="14"/>
              <w:jc w:val="center"/>
              <w:rPr>
                <w:rFonts w:ascii="Arial" w:hAnsi="Arial" w:cs="Arial"/>
                <w:b/>
              </w:rPr>
            </w:pPr>
          </w:p>
        </w:tc>
      </w:tr>
      <w:tr w:rsidR="00DD0B8C" w:rsidTr="008F7619">
        <w:tc>
          <w:tcPr>
            <w:tcW w:w="2240" w:type="dxa"/>
            <w:shd w:val="clear" w:color="auto" w:fill="F2F2F2" w:themeFill="background1" w:themeFillShade="F2"/>
            <w:vAlign w:val="center"/>
          </w:tcPr>
          <w:p w:rsidR="00DD0B8C" w:rsidRPr="003B06F1" w:rsidRDefault="00DD0B8C" w:rsidP="008F7619">
            <w:pPr>
              <w:spacing w:before="240" w:after="240"/>
              <w:ind w:right="14"/>
              <w:jc w:val="center"/>
              <w:rPr>
                <w:rFonts w:ascii="Arial" w:hAnsi="Arial" w:cs="Arial"/>
                <w:b/>
              </w:rPr>
            </w:pPr>
            <w:r w:rsidRPr="003B06F1">
              <w:rPr>
                <w:rFonts w:ascii="Arial" w:hAnsi="Arial" w:cs="Arial"/>
                <w:b/>
              </w:rPr>
              <w:t>Field Name</w:t>
            </w:r>
          </w:p>
        </w:tc>
        <w:tc>
          <w:tcPr>
            <w:tcW w:w="2835" w:type="dxa"/>
            <w:shd w:val="clear" w:color="auto" w:fill="F2F2F2" w:themeFill="background1" w:themeFillShade="F2"/>
            <w:vAlign w:val="center"/>
          </w:tcPr>
          <w:p w:rsidR="00DD0B8C" w:rsidRPr="003B06F1" w:rsidRDefault="00DD0B8C" w:rsidP="008F7619">
            <w:pPr>
              <w:spacing w:before="240" w:after="240"/>
              <w:ind w:right="14"/>
              <w:jc w:val="center"/>
              <w:rPr>
                <w:rFonts w:ascii="Arial" w:hAnsi="Arial" w:cs="Arial"/>
                <w:b/>
              </w:rPr>
            </w:pPr>
            <w:r w:rsidRPr="003B06F1">
              <w:rPr>
                <w:rFonts w:ascii="Arial" w:hAnsi="Arial" w:cs="Arial"/>
                <w:b/>
              </w:rPr>
              <w:t>Type</w:t>
            </w:r>
          </w:p>
        </w:tc>
        <w:tc>
          <w:tcPr>
            <w:tcW w:w="4167" w:type="dxa"/>
            <w:shd w:val="clear" w:color="auto" w:fill="F2F2F2" w:themeFill="background1" w:themeFillShade="F2"/>
            <w:vAlign w:val="center"/>
          </w:tcPr>
          <w:p w:rsidR="00DD0B8C" w:rsidRDefault="00DD0B8C" w:rsidP="008F7619">
            <w:pPr>
              <w:spacing w:before="240" w:after="240"/>
              <w:ind w:right="14"/>
              <w:jc w:val="center"/>
              <w:rPr>
                <w:rFonts w:ascii="Arial" w:hAnsi="Arial" w:cs="Arial"/>
                <w:b/>
              </w:rPr>
            </w:pPr>
          </w:p>
          <w:p w:rsidR="00DD0B8C" w:rsidRDefault="00DD0B8C" w:rsidP="008F7619">
            <w:pPr>
              <w:spacing w:before="240" w:after="240"/>
              <w:ind w:right="14"/>
              <w:jc w:val="center"/>
              <w:rPr>
                <w:rFonts w:ascii="Arial" w:hAnsi="Arial" w:cs="Arial"/>
                <w:b/>
              </w:rPr>
            </w:pPr>
            <w:r w:rsidRPr="003B06F1">
              <w:rPr>
                <w:rFonts w:ascii="Arial" w:hAnsi="Arial" w:cs="Arial"/>
                <w:b/>
              </w:rPr>
              <w:t>Description</w:t>
            </w:r>
          </w:p>
          <w:p w:rsidR="00DD0B8C" w:rsidRPr="003B06F1" w:rsidRDefault="00DD0B8C" w:rsidP="008F7619">
            <w:pPr>
              <w:spacing w:before="240" w:after="240"/>
              <w:ind w:right="14"/>
              <w:jc w:val="center"/>
              <w:rPr>
                <w:rFonts w:ascii="Arial" w:hAnsi="Arial" w:cs="Arial"/>
                <w:b/>
              </w:rPr>
            </w:pPr>
          </w:p>
        </w:tc>
      </w:tr>
      <w:tr w:rsidR="00DD0B8C" w:rsidTr="008F7619">
        <w:tc>
          <w:tcPr>
            <w:tcW w:w="2240" w:type="dxa"/>
          </w:tcPr>
          <w:p w:rsidR="00DD0B8C" w:rsidRPr="003B06F1" w:rsidRDefault="00DD0B8C" w:rsidP="008F7619">
            <w:pPr>
              <w:spacing w:before="240" w:after="240"/>
              <w:ind w:right="14"/>
              <w:rPr>
                <w:rFonts w:ascii="Arial" w:hAnsi="Arial" w:cs="Arial"/>
                <w:b/>
              </w:rPr>
            </w:pPr>
          </w:p>
          <w:p w:rsidR="00DD0B8C" w:rsidRPr="003B06F1" w:rsidRDefault="00DD0B8C" w:rsidP="008F7619">
            <w:pPr>
              <w:spacing w:before="240" w:after="240"/>
              <w:ind w:right="14"/>
              <w:rPr>
                <w:rFonts w:ascii="Arial" w:hAnsi="Arial" w:cs="Arial"/>
                <w:b/>
              </w:rPr>
            </w:pPr>
            <w:r w:rsidRPr="003B06F1">
              <w:rPr>
                <w:rFonts w:ascii="Arial" w:hAnsi="Arial" w:cs="Arial"/>
                <w:b/>
              </w:rPr>
              <w:t>Image</w:t>
            </w:r>
          </w:p>
        </w:tc>
        <w:tc>
          <w:tcPr>
            <w:tcW w:w="2835"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Publishing Image</w:t>
            </w:r>
          </w:p>
        </w:tc>
        <w:tc>
          <w:tcPr>
            <w:tcW w:w="4167"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The image added to the news article when it was created</w:t>
            </w:r>
          </w:p>
          <w:p w:rsidR="00DD0B8C" w:rsidRDefault="00DD0B8C" w:rsidP="008F7619">
            <w:pPr>
              <w:spacing w:before="240" w:after="240"/>
              <w:ind w:right="14"/>
              <w:rPr>
                <w:rFonts w:ascii="Arial" w:hAnsi="Arial" w:cs="Arial"/>
              </w:rPr>
            </w:pPr>
          </w:p>
        </w:tc>
      </w:tr>
      <w:tr w:rsidR="00DD0B8C" w:rsidTr="008F7619">
        <w:tc>
          <w:tcPr>
            <w:tcW w:w="2240" w:type="dxa"/>
          </w:tcPr>
          <w:p w:rsidR="00DD0B8C" w:rsidRPr="003B06F1" w:rsidRDefault="00DD0B8C" w:rsidP="008F7619">
            <w:pPr>
              <w:spacing w:before="240" w:after="240"/>
              <w:ind w:right="14"/>
              <w:rPr>
                <w:rFonts w:ascii="Arial" w:hAnsi="Arial" w:cs="Arial"/>
                <w:b/>
              </w:rPr>
            </w:pPr>
          </w:p>
          <w:p w:rsidR="00DD0B8C" w:rsidRPr="003B06F1" w:rsidRDefault="00DD0B8C" w:rsidP="008F7619">
            <w:pPr>
              <w:spacing w:before="240" w:after="240"/>
              <w:ind w:right="14"/>
              <w:rPr>
                <w:rFonts w:ascii="Arial" w:hAnsi="Arial" w:cs="Arial"/>
                <w:b/>
              </w:rPr>
            </w:pPr>
            <w:r w:rsidRPr="003B06F1">
              <w:rPr>
                <w:rFonts w:ascii="Arial" w:hAnsi="Arial" w:cs="Arial"/>
                <w:b/>
              </w:rPr>
              <w:t>Title</w:t>
            </w:r>
          </w:p>
        </w:tc>
        <w:tc>
          <w:tcPr>
            <w:tcW w:w="2835"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Single Line of Text</w:t>
            </w:r>
          </w:p>
        </w:tc>
        <w:tc>
          <w:tcPr>
            <w:tcW w:w="4167"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The title of the news article</w:t>
            </w:r>
          </w:p>
          <w:p w:rsidR="00DD0B8C" w:rsidRDefault="00DD0B8C" w:rsidP="008F7619">
            <w:pPr>
              <w:spacing w:before="240" w:after="240"/>
              <w:ind w:right="14"/>
              <w:rPr>
                <w:rFonts w:ascii="Arial" w:hAnsi="Arial" w:cs="Arial"/>
              </w:rPr>
            </w:pPr>
          </w:p>
        </w:tc>
      </w:tr>
      <w:tr w:rsidR="00DD0B8C" w:rsidTr="008F7619">
        <w:tc>
          <w:tcPr>
            <w:tcW w:w="2240" w:type="dxa"/>
          </w:tcPr>
          <w:p w:rsidR="00DD0B8C" w:rsidRPr="003B06F1" w:rsidRDefault="00DD0B8C" w:rsidP="008F7619">
            <w:pPr>
              <w:spacing w:before="240" w:after="240"/>
              <w:ind w:right="14"/>
              <w:rPr>
                <w:rFonts w:ascii="Arial" w:hAnsi="Arial" w:cs="Arial"/>
                <w:b/>
              </w:rPr>
            </w:pPr>
          </w:p>
          <w:p w:rsidR="00DD0B8C" w:rsidRPr="003B06F1" w:rsidRDefault="00DD0B8C" w:rsidP="008F7619">
            <w:pPr>
              <w:spacing w:before="240" w:after="240"/>
              <w:ind w:right="14"/>
              <w:rPr>
                <w:rFonts w:ascii="Arial" w:hAnsi="Arial" w:cs="Arial"/>
                <w:b/>
              </w:rPr>
            </w:pPr>
            <w:r w:rsidRPr="003B06F1">
              <w:rPr>
                <w:rFonts w:ascii="Arial" w:hAnsi="Arial" w:cs="Arial"/>
                <w:b/>
              </w:rPr>
              <w:t>Short Description</w:t>
            </w:r>
          </w:p>
        </w:tc>
        <w:tc>
          <w:tcPr>
            <w:tcW w:w="2835"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Single Line of Text</w:t>
            </w:r>
          </w:p>
        </w:tc>
        <w:tc>
          <w:tcPr>
            <w:tcW w:w="4167"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A short description of the article</w:t>
            </w:r>
          </w:p>
          <w:p w:rsidR="00DD0B8C" w:rsidRDefault="00DD0B8C" w:rsidP="008F7619">
            <w:pPr>
              <w:spacing w:before="240" w:after="240"/>
              <w:ind w:right="14"/>
              <w:rPr>
                <w:rFonts w:ascii="Arial" w:hAnsi="Arial" w:cs="Arial"/>
              </w:rPr>
            </w:pPr>
          </w:p>
        </w:tc>
      </w:tr>
      <w:tr w:rsidR="00DD0B8C" w:rsidTr="008F7619">
        <w:tc>
          <w:tcPr>
            <w:tcW w:w="2240" w:type="dxa"/>
          </w:tcPr>
          <w:p w:rsidR="00DD0B8C" w:rsidRPr="003B06F1" w:rsidRDefault="00DD0B8C" w:rsidP="008F7619">
            <w:pPr>
              <w:spacing w:before="240" w:after="240"/>
              <w:ind w:right="14"/>
              <w:rPr>
                <w:rFonts w:ascii="Arial" w:hAnsi="Arial" w:cs="Arial"/>
                <w:b/>
              </w:rPr>
            </w:pPr>
          </w:p>
          <w:p w:rsidR="00DD0B8C" w:rsidRPr="003B06F1" w:rsidRDefault="00DD0B8C" w:rsidP="008F7619">
            <w:pPr>
              <w:spacing w:before="240" w:after="240"/>
              <w:ind w:right="14"/>
              <w:rPr>
                <w:rFonts w:ascii="Arial" w:hAnsi="Arial" w:cs="Arial"/>
                <w:b/>
              </w:rPr>
            </w:pPr>
            <w:r w:rsidRPr="003B06F1">
              <w:rPr>
                <w:rFonts w:ascii="Arial" w:hAnsi="Arial" w:cs="Arial"/>
                <w:b/>
              </w:rPr>
              <w:t>Article date</w:t>
            </w:r>
          </w:p>
        </w:tc>
        <w:tc>
          <w:tcPr>
            <w:tcW w:w="2835"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Date and Time</w:t>
            </w:r>
          </w:p>
        </w:tc>
        <w:tc>
          <w:tcPr>
            <w:tcW w:w="4167"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The date of the article</w:t>
            </w:r>
          </w:p>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p>
        </w:tc>
      </w:tr>
      <w:tr w:rsidR="00DD0B8C" w:rsidTr="008F7619">
        <w:tc>
          <w:tcPr>
            <w:tcW w:w="2240" w:type="dxa"/>
          </w:tcPr>
          <w:p w:rsidR="00DD0B8C" w:rsidRDefault="00DD0B8C" w:rsidP="008F7619">
            <w:pPr>
              <w:spacing w:before="240" w:after="240"/>
              <w:ind w:right="14"/>
              <w:rPr>
                <w:rFonts w:ascii="Arial" w:hAnsi="Arial" w:cs="Arial"/>
                <w:b/>
              </w:rPr>
            </w:pPr>
          </w:p>
          <w:p w:rsidR="00DD0B8C" w:rsidRPr="003B06F1" w:rsidRDefault="00DD0B8C" w:rsidP="008F7619">
            <w:pPr>
              <w:spacing w:before="240" w:after="240"/>
              <w:ind w:right="14"/>
              <w:rPr>
                <w:rFonts w:ascii="Arial" w:hAnsi="Arial" w:cs="Arial"/>
                <w:b/>
              </w:rPr>
            </w:pPr>
            <w:r>
              <w:rPr>
                <w:rFonts w:ascii="Arial" w:hAnsi="Arial" w:cs="Arial"/>
                <w:b/>
              </w:rPr>
              <w:t>URL</w:t>
            </w:r>
          </w:p>
        </w:tc>
        <w:tc>
          <w:tcPr>
            <w:tcW w:w="2835"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Hyperlink</w:t>
            </w:r>
          </w:p>
        </w:tc>
        <w:tc>
          <w:tcPr>
            <w:tcW w:w="4167" w:type="dxa"/>
          </w:tcPr>
          <w:p w:rsidR="00DD0B8C" w:rsidRDefault="00DD0B8C" w:rsidP="008F7619">
            <w:pPr>
              <w:spacing w:before="240" w:after="240"/>
              <w:ind w:right="14"/>
              <w:rPr>
                <w:rFonts w:ascii="Arial" w:hAnsi="Arial" w:cs="Arial"/>
              </w:rPr>
            </w:pPr>
          </w:p>
          <w:p w:rsidR="00DD0B8C" w:rsidRDefault="00DD0B8C" w:rsidP="008F7619">
            <w:pPr>
              <w:spacing w:before="240" w:after="240"/>
              <w:ind w:right="14"/>
              <w:rPr>
                <w:rFonts w:ascii="Arial" w:hAnsi="Arial" w:cs="Arial"/>
              </w:rPr>
            </w:pPr>
            <w:r>
              <w:rPr>
                <w:rFonts w:ascii="Arial" w:hAnsi="Arial" w:cs="Arial"/>
              </w:rPr>
              <w:t>The URL pointing to the Article Page</w:t>
            </w:r>
          </w:p>
          <w:p w:rsidR="00DD0B8C" w:rsidRDefault="00DD0B8C" w:rsidP="008F7619">
            <w:pPr>
              <w:spacing w:before="240" w:after="240"/>
              <w:ind w:right="14"/>
              <w:rPr>
                <w:rFonts w:ascii="Arial" w:hAnsi="Arial" w:cs="Arial"/>
              </w:rPr>
            </w:pPr>
          </w:p>
        </w:tc>
      </w:tr>
    </w:tbl>
    <w:p w:rsidR="00DD0B8C" w:rsidRPr="00DE4CB5" w:rsidRDefault="00DD0B8C" w:rsidP="00DD0B8C">
      <w:pPr>
        <w:spacing w:after="113"/>
        <w:ind w:left="-5" w:right="14"/>
        <w:rPr>
          <w:rFonts w:ascii="Arial" w:hAnsi="Arial" w:cs="Arial"/>
        </w:rPr>
      </w:pPr>
    </w:p>
    <w:p w:rsidR="00DD0B8C" w:rsidRDefault="00DD0B8C" w:rsidP="00DD0B8C">
      <w:pPr>
        <w:spacing w:after="113"/>
        <w:ind w:left="-5" w:right="14"/>
      </w:pPr>
    </w:p>
    <w:p w:rsidR="00DD0B8C" w:rsidRDefault="00DD0B8C" w:rsidP="00DD0B8C">
      <w:pPr>
        <w:spacing w:after="263"/>
        <w:ind w:left="-5" w:right="14"/>
        <w:rPr>
          <w:rFonts w:ascii="Arial" w:hAnsi="Arial" w:cs="Arial"/>
        </w:rPr>
      </w:pPr>
      <w:r w:rsidRPr="005F2C4A">
        <w:rPr>
          <w:rFonts w:ascii="Arial" w:hAnsi="Arial" w:cs="Arial"/>
        </w:rPr>
        <w:t xml:space="preserve">When the user clicks on </w:t>
      </w:r>
      <w:r>
        <w:rPr>
          <w:rFonts w:ascii="Arial" w:hAnsi="Arial" w:cs="Arial"/>
        </w:rPr>
        <w:t xml:space="preserve">either </w:t>
      </w:r>
      <w:r w:rsidRPr="005F2C4A">
        <w:rPr>
          <w:rFonts w:ascii="Arial" w:hAnsi="Arial" w:cs="Arial"/>
        </w:rPr>
        <w:t xml:space="preserve">the image, title or “Read More” button, they will be redirected to the news articles page.  </w:t>
      </w:r>
    </w:p>
    <w:p w:rsidR="00DD0B8C" w:rsidRPr="005F2C4A" w:rsidRDefault="00DD0B8C" w:rsidP="00DD0B8C">
      <w:pPr>
        <w:spacing w:after="263"/>
        <w:ind w:left="-5" w:right="14"/>
        <w:rPr>
          <w:rFonts w:ascii="Arial" w:hAnsi="Arial" w:cs="Arial"/>
        </w:rPr>
      </w:pPr>
    </w:p>
    <w:p w:rsidR="00DD0B8C" w:rsidRPr="005F2C4A" w:rsidRDefault="00DD0B8C" w:rsidP="00DD0B8C">
      <w:pPr>
        <w:ind w:left="-5" w:right="14"/>
        <w:rPr>
          <w:rFonts w:ascii="Arial" w:hAnsi="Arial" w:cs="Arial"/>
        </w:rPr>
      </w:pPr>
      <w:r w:rsidRPr="005F2C4A">
        <w:rPr>
          <w:rFonts w:ascii="Arial" w:hAnsi="Arial" w:cs="Arial"/>
        </w:rPr>
        <w:t xml:space="preserve">At the bottom of the latest news articles there will be a “VIEW ALL NEWS” link. This link will point to the News sub site landing page. </w:t>
      </w:r>
    </w:p>
    <w:p w:rsidR="00DD0B8C" w:rsidRPr="003156F4" w:rsidRDefault="00DD0B8C" w:rsidP="00DD0B8C"/>
    <w:p w:rsidR="00DD0B8C" w:rsidRPr="00A015D1" w:rsidRDefault="00DD0B8C" w:rsidP="00DD0B8C">
      <w:pPr>
        <w:pStyle w:val="Heading2"/>
        <w:rPr>
          <w:rFonts w:ascii="Arial" w:hAnsi="Arial" w:cs="Arial"/>
          <w:sz w:val="24"/>
          <w:szCs w:val="24"/>
        </w:rPr>
      </w:pPr>
      <w:bookmarkStart w:id="257" w:name="_Toc532543712"/>
      <w:r w:rsidRPr="00A015D1">
        <w:rPr>
          <w:rFonts w:ascii="Arial" w:hAnsi="Arial" w:cs="Arial"/>
          <w:sz w:val="24"/>
          <w:szCs w:val="24"/>
        </w:rPr>
        <w:lastRenderedPageBreak/>
        <w:t>Web Parts Created for the ACSA Intranet</w:t>
      </w:r>
      <w:bookmarkEnd w:id="257"/>
      <w:r w:rsidRPr="00A015D1">
        <w:rPr>
          <w:rFonts w:ascii="Arial" w:hAnsi="Arial" w:cs="Arial"/>
          <w:sz w:val="24"/>
          <w:szCs w:val="24"/>
        </w:rPr>
        <w:t xml:space="preserve"> </w:t>
      </w:r>
    </w:p>
    <w:p w:rsidR="00DD0B8C" w:rsidRPr="003156F4" w:rsidRDefault="00DD0B8C" w:rsidP="00DD0B8C"/>
    <w:p w:rsidR="00DD0B8C" w:rsidRPr="005F2C4A" w:rsidRDefault="00DD0B8C" w:rsidP="00DD0B8C">
      <w:pPr>
        <w:ind w:left="-5" w:right="14"/>
        <w:rPr>
          <w:rFonts w:ascii="Arial" w:hAnsi="Arial" w:cs="Arial"/>
        </w:rPr>
      </w:pPr>
      <w:r w:rsidRPr="005F2C4A">
        <w:rPr>
          <w:rFonts w:ascii="Arial" w:hAnsi="Arial" w:cs="Arial"/>
        </w:rPr>
        <w:t xml:space="preserve">Custom web parts will be available globally in all site collections and will be developed once.  </w:t>
      </w:r>
    </w:p>
    <w:p w:rsidR="00DD0B8C" w:rsidRDefault="00DD0B8C" w:rsidP="00DD0B8C">
      <w:pPr>
        <w:spacing w:line="362" w:lineRule="auto"/>
        <w:ind w:left="-5" w:right="14"/>
        <w:rPr>
          <w:rFonts w:ascii="Arial" w:hAnsi="Arial" w:cs="Arial"/>
        </w:rPr>
      </w:pPr>
      <w:r w:rsidRPr="005F2C4A">
        <w:rPr>
          <w:rFonts w:ascii="Arial" w:hAnsi="Arial" w:cs="Arial"/>
        </w:rPr>
        <w:t>The following web parts will be developed</w:t>
      </w:r>
      <w:r>
        <w:rPr>
          <w:rFonts w:ascii="Arial" w:hAnsi="Arial" w:cs="Arial"/>
        </w:rPr>
        <w:t>.</w:t>
      </w:r>
    </w:p>
    <w:p w:rsidR="00DD0B8C" w:rsidRDefault="00DD0B8C" w:rsidP="00DD0B8C">
      <w:pPr>
        <w:spacing w:line="362" w:lineRule="auto"/>
        <w:ind w:left="-5" w:right="14"/>
      </w:pPr>
    </w:p>
    <w:p w:rsidR="00DD0B8C" w:rsidRPr="00DD0A82" w:rsidRDefault="00DD0B8C" w:rsidP="00DD0B8C">
      <w:pPr>
        <w:pStyle w:val="Heading3"/>
        <w:framePr w:wrap="around"/>
        <w:rPr>
          <w:lang w:val="pt-BR"/>
        </w:rPr>
      </w:pPr>
      <w:bookmarkStart w:id="258" w:name="_Toc532543713"/>
      <w:r w:rsidRPr="00DD0A82">
        <w:rPr>
          <w:lang w:val="pt-BR"/>
        </w:rPr>
        <w:t xml:space="preserve">9.2.1  </w:t>
      </w:r>
      <w:proofErr w:type="spellStart"/>
      <w:r w:rsidRPr="00DD0A82">
        <w:rPr>
          <w:lang w:val="pt-BR"/>
        </w:rPr>
        <w:t>Mega</w:t>
      </w:r>
      <w:proofErr w:type="spellEnd"/>
      <w:r w:rsidRPr="00DD0A82">
        <w:rPr>
          <w:lang w:val="pt-BR"/>
        </w:rPr>
        <w:t xml:space="preserve"> Menu</w:t>
      </w:r>
      <w:bookmarkEnd w:id="258"/>
      <w:r w:rsidRPr="00DD0A82">
        <w:rPr>
          <w:lang w:val="pt-BR"/>
        </w:rPr>
        <w:t xml:space="preserve"> </w:t>
      </w:r>
    </w:p>
    <w:p w:rsidR="00DD0B8C" w:rsidRPr="00DD0A82" w:rsidRDefault="00DD0B8C" w:rsidP="00DD0B8C">
      <w:pPr>
        <w:rPr>
          <w:lang w:val="pt-BR"/>
        </w:rPr>
      </w:pPr>
    </w:p>
    <w:p w:rsidR="00DD0B8C" w:rsidRPr="00DD0A82" w:rsidRDefault="00DD0B8C" w:rsidP="00DD0B8C">
      <w:pPr>
        <w:rPr>
          <w:lang w:val="pt-BR"/>
        </w:rPr>
      </w:pPr>
    </w:p>
    <w:p w:rsidR="00DD0B8C" w:rsidRPr="00DD0A82" w:rsidRDefault="00DD0B8C" w:rsidP="00DD0B8C">
      <w:pPr>
        <w:rPr>
          <w:lang w:val="pt-BR"/>
        </w:rPr>
      </w:pPr>
      <w:r>
        <w:rPr>
          <w:noProof/>
          <w:lang w:val="en-ZA" w:eastAsia="en-ZA"/>
        </w:rPr>
        <w:drawing>
          <wp:anchor distT="0" distB="0" distL="114300" distR="114300" simplePos="0" relativeHeight="251660288" behindDoc="0" locked="0" layoutInCell="1" allowOverlap="1" wp14:anchorId="2B6CBC61" wp14:editId="05838D24">
            <wp:simplePos x="0" y="0"/>
            <wp:positionH relativeFrom="column">
              <wp:posOffset>-1389380</wp:posOffset>
            </wp:positionH>
            <wp:positionV relativeFrom="paragraph">
              <wp:posOffset>206375</wp:posOffset>
            </wp:positionV>
            <wp:extent cx="6389370" cy="266700"/>
            <wp:effectExtent l="1905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6389370" cy="266700"/>
                    </a:xfrm>
                    <a:prstGeom prst="rect">
                      <a:avLst/>
                    </a:prstGeom>
                  </pic:spPr>
                </pic:pic>
              </a:graphicData>
            </a:graphic>
          </wp:anchor>
        </w:drawing>
      </w:r>
    </w:p>
    <w:p w:rsidR="00DD0B8C" w:rsidRPr="00DD0A82" w:rsidRDefault="00DD0B8C" w:rsidP="00DD0B8C">
      <w:pPr>
        <w:keepNext/>
        <w:spacing w:line="362" w:lineRule="auto"/>
        <w:ind w:right="14"/>
        <w:jc w:val="left"/>
        <w:rPr>
          <w:lang w:val="pt-BR"/>
        </w:rPr>
      </w:pPr>
    </w:p>
    <w:p w:rsidR="00DD0B8C" w:rsidRPr="00DD0A82" w:rsidRDefault="00DD0B8C" w:rsidP="00DD0B8C">
      <w:pPr>
        <w:pStyle w:val="Caption"/>
        <w:rPr>
          <w:rFonts w:ascii="Arial" w:hAnsi="Arial" w:cs="Arial"/>
          <w:sz w:val="18"/>
          <w:szCs w:val="18"/>
          <w:lang w:val="pt-BR"/>
        </w:rPr>
      </w:pPr>
      <w:r w:rsidRPr="00DD0A82">
        <w:rPr>
          <w:rFonts w:ascii="Arial" w:hAnsi="Arial" w:cs="Arial"/>
          <w:sz w:val="18"/>
          <w:szCs w:val="18"/>
          <w:lang w:val="pt-BR"/>
        </w:rPr>
        <w:t xml:space="preserve">Figure </w:t>
      </w:r>
      <w:r w:rsidRPr="00A015D1">
        <w:rPr>
          <w:rFonts w:ascii="Arial" w:hAnsi="Arial" w:cs="Arial"/>
          <w:sz w:val="18"/>
          <w:szCs w:val="18"/>
        </w:rPr>
        <w:fldChar w:fldCharType="begin"/>
      </w:r>
      <w:r w:rsidRPr="00DD0A82">
        <w:rPr>
          <w:rFonts w:ascii="Arial" w:hAnsi="Arial" w:cs="Arial"/>
          <w:sz w:val="18"/>
          <w:szCs w:val="18"/>
          <w:lang w:val="pt-BR"/>
        </w:rPr>
        <w:instrText xml:space="preserve"> SEQ Figure \* ARABIC </w:instrText>
      </w:r>
      <w:r w:rsidRPr="00A015D1">
        <w:rPr>
          <w:rFonts w:ascii="Arial" w:hAnsi="Arial" w:cs="Arial"/>
          <w:sz w:val="18"/>
          <w:szCs w:val="18"/>
        </w:rPr>
        <w:fldChar w:fldCharType="separate"/>
      </w:r>
      <w:r>
        <w:rPr>
          <w:rFonts w:ascii="Arial" w:hAnsi="Arial" w:cs="Arial"/>
          <w:noProof/>
          <w:sz w:val="18"/>
          <w:szCs w:val="18"/>
          <w:lang w:val="pt-BR"/>
        </w:rPr>
        <w:t>27</w:t>
      </w:r>
      <w:r w:rsidRPr="00A015D1">
        <w:rPr>
          <w:rFonts w:ascii="Arial" w:hAnsi="Arial" w:cs="Arial"/>
          <w:sz w:val="18"/>
          <w:szCs w:val="18"/>
        </w:rPr>
        <w:fldChar w:fldCharType="end"/>
      </w:r>
      <w:r w:rsidRPr="00DD0A82">
        <w:rPr>
          <w:rFonts w:ascii="Arial" w:hAnsi="Arial" w:cs="Arial"/>
          <w:sz w:val="18"/>
          <w:szCs w:val="18"/>
          <w:lang w:val="pt-BR"/>
        </w:rPr>
        <w:t xml:space="preserve"> </w:t>
      </w:r>
      <w:proofErr w:type="spellStart"/>
      <w:r w:rsidRPr="00DD0A82">
        <w:rPr>
          <w:rFonts w:ascii="Arial" w:hAnsi="Arial" w:cs="Arial"/>
          <w:sz w:val="18"/>
          <w:szCs w:val="18"/>
          <w:lang w:val="pt-BR"/>
        </w:rPr>
        <w:t>Mega</w:t>
      </w:r>
      <w:proofErr w:type="spellEnd"/>
      <w:r w:rsidRPr="00DD0A82">
        <w:rPr>
          <w:rFonts w:ascii="Arial" w:hAnsi="Arial" w:cs="Arial"/>
          <w:sz w:val="18"/>
          <w:szCs w:val="18"/>
          <w:lang w:val="pt-BR"/>
        </w:rPr>
        <w:t xml:space="preserve"> Menu (</w:t>
      </w:r>
      <w:proofErr w:type="spellStart"/>
      <w:r w:rsidRPr="00DD0A82">
        <w:rPr>
          <w:rFonts w:ascii="Arial" w:hAnsi="Arial" w:cs="Arial"/>
          <w:sz w:val="18"/>
          <w:szCs w:val="18"/>
          <w:lang w:val="pt-BR"/>
        </w:rPr>
        <w:t>Collapsed</w:t>
      </w:r>
      <w:proofErr w:type="spellEnd"/>
      <w:r w:rsidRPr="00DD0A82">
        <w:rPr>
          <w:rFonts w:ascii="Arial" w:hAnsi="Arial" w:cs="Arial"/>
          <w:sz w:val="18"/>
          <w:szCs w:val="18"/>
          <w:lang w:val="pt-BR"/>
        </w:rPr>
        <w:t>)</w:t>
      </w:r>
    </w:p>
    <w:p w:rsidR="00DD0B8C" w:rsidRPr="00DD0A82" w:rsidRDefault="00DD0B8C" w:rsidP="00DD0B8C">
      <w:pPr>
        <w:keepNext/>
        <w:rPr>
          <w:noProof/>
          <w:lang w:val="pt-BR"/>
        </w:rPr>
      </w:pPr>
    </w:p>
    <w:p w:rsidR="00DD0B8C" w:rsidRDefault="00DD0B8C" w:rsidP="00DD0B8C">
      <w:pPr>
        <w:keepNext/>
      </w:pPr>
      <w:r>
        <w:rPr>
          <w:noProof/>
          <w:lang w:val="en-ZA" w:eastAsia="en-ZA"/>
        </w:rPr>
        <w:drawing>
          <wp:inline distT="0" distB="0" distL="0" distR="0" wp14:anchorId="22CA3E86" wp14:editId="43CD671B">
            <wp:extent cx="5524500" cy="2752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5524500" cy="2752725"/>
                    </a:xfrm>
                    <a:prstGeom prst="rect">
                      <a:avLst/>
                    </a:prstGeom>
                  </pic:spPr>
                </pic:pic>
              </a:graphicData>
            </a:graphic>
          </wp:inline>
        </w:drawing>
      </w:r>
    </w:p>
    <w:p w:rsidR="00DD0B8C" w:rsidRDefault="00DD0B8C" w:rsidP="00DD0B8C">
      <w:pPr>
        <w:pStyle w:val="Caption"/>
        <w:jc w:val="both"/>
      </w:pP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28</w:t>
      </w:r>
      <w:r w:rsidRPr="00A015D1">
        <w:rPr>
          <w:rFonts w:ascii="Arial" w:hAnsi="Arial" w:cs="Arial"/>
          <w:sz w:val="18"/>
          <w:szCs w:val="18"/>
        </w:rPr>
        <w:fldChar w:fldCharType="end"/>
      </w:r>
      <w:r w:rsidRPr="00A015D1">
        <w:rPr>
          <w:rFonts w:ascii="Arial" w:hAnsi="Arial" w:cs="Arial"/>
          <w:sz w:val="18"/>
          <w:szCs w:val="18"/>
        </w:rPr>
        <w:t xml:space="preserve"> mega Menu (Expanded)</w:t>
      </w:r>
    </w:p>
    <w:p w:rsidR="00DD0B8C" w:rsidRPr="00104E3C" w:rsidRDefault="00DD0B8C" w:rsidP="00DD0B8C">
      <w:pPr>
        <w:rPr>
          <w:rFonts w:ascii="Arial" w:hAnsi="Arial" w:cs="Arial"/>
        </w:rPr>
      </w:pPr>
    </w:p>
    <w:p w:rsidR="00DD0B8C" w:rsidRPr="00104E3C" w:rsidRDefault="00DD0B8C" w:rsidP="00DD0B8C">
      <w:pPr>
        <w:spacing w:after="331"/>
        <w:ind w:left="-5" w:right="14"/>
        <w:rPr>
          <w:rFonts w:ascii="Arial" w:hAnsi="Arial" w:cs="Arial"/>
        </w:rPr>
      </w:pPr>
      <w:r w:rsidRPr="00104E3C">
        <w:rPr>
          <w:rFonts w:ascii="Arial" w:hAnsi="Arial" w:cs="Arial"/>
        </w:rPr>
        <w:t xml:space="preserve">This web part will replace the standard SharePoint top navigation menu.   </w:t>
      </w:r>
    </w:p>
    <w:p w:rsidR="00DD0B8C" w:rsidRPr="00104E3C" w:rsidRDefault="00DD0B8C" w:rsidP="00DD0B8C">
      <w:pPr>
        <w:spacing w:after="350"/>
        <w:ind w:left="-5" w:right="14"/>
        <w:rPr>
          <w:rFonts w:ascii="Arial" w:hAnsi="Arial" w:cs="Arial"/>
        </w:rPr>
      </w:pPr>
      <w:r w:rsidRPr="00104E3C">
        <w:rPr>
          <w:rFonts w:ascii="Arial" w:hAnsi="Arial" w:cs="Arial"/>
        </w:rPr>
        <w:t xml:space="preserve">Three levels are defined for this menu: </w:t>
      </w:r>
    </w:p>
    <w:p w:rsidR="00DD0B8C" w:rsidRPr="00104E3C" w:rsidRDefault="00DD0B8C" w:rsidP="00DD0B8C">
      <w:pPr>
        <w:pStyle w:val="ListParagraph"/>
        <w:numPr>
          <w:ilvl w:val="0"/>
          <w:numId w:val="36"/>
        </w:numPr>
        <w:spacing w:after="74" w:line="265" w:lineRule="auto"/>
        <w:ind w:right="14"/>
        <w:contextualSpacing w:val="0"/>
        <w:rPr>
          <w:rFonts w:ascii="Arial" w:hAnsi="Arial" w:cs="Arial"/>
        </w:rPr>
      </w:pPr>
      <w:r w:rsidRPr="00104E3C">
        <w:rPr>
          <w:rFonts w:ascii="Arial" w:hAnsi="Arial" w:cs="Arial"/>
        </w:rPr>
        <w:t xml:space="preserve">The Top Bar </w:t>
      </w:r>
    </w:p>
    <w:p w:rsidR="00DD0B8C" w:rsidRPr="00104E3C" w:rsidRDefault="00DD0B8C" w:rsidP="00DD0B8C">
      <w:pPr>
        <w:pStyle w:val="ListParagraph"/>
        <w:numPr>
          <w:ilvl w:val="0"/>
          <w:numId w:val="36"/>
        </w:numPr>
        <w:spacing w:after="74" w:line="265" w:lineRule="auto"/>
        <w:ind w:right="14"/>
        <w:contextualSpacing w:val="0"/>
        <w:rPr>
          <w:rFonts w:ascii="Arial" w:hAnsi="Arial" w:cs="Arial"/>
        </w:rPr>
      </w:pPr>
      <w:r w:rsidRPr="00104E3C">
        <w:rPr>
          <w:rFonts w:ascii="Arial" w:hAnsi="Arial" w:cs="Arial"/>
        </w:rPr>
        <w:t xml:space="preserve">First Level Children </w:t>
      </w:r>
    </w:p>
    <w:p w:rsidR="00DD0B8C" w:rsidRPr="00104E3C" w:rsidRDefault="00DD0B8C" w:rsidP="00DD0B8C">
      <w:pPr>
        <w:pStyle w:val="ListParagraph"/>
        <w:numPr>
          <w:ilvl w:val="0"/>
          <w:numId w:val="36"/>
        </w:numPr>
        <w:spacing w:after="299" w:line="265" w:lineRule="auto"/>
        <w:ind w:right="14"/>
        <w:contextualSpacing w:val="0"/>
        <w:rPr>
          <w:rFonts w:ascii="Arial" w:hAnsi="Arial" w:cs="Arial"/>
        </w:rPr>
      </w:pPr>
      <w:r w:rsidRPr="00104E3C">
        <w:rPr>
          <w:rFonts w:ascii="Arial" w:hAnsi="Arial" w:cs="Arial"/>
        </w:rPr>
        <w:t xml:space="preserve">Second Level Children  </w:t>
      </w:r>
    </w:p>
    <w:p w:rsidR="00DD0B8C" w:rsidRDefault="00DD0B8C" w:rsidP="00DD0B8C">
      <w:pPr>
        <w:spacing w:after="338"/>
        <w:ind w:left="-5" w:right="14"/>
        <w:rPr>
          <w:rFonts w:ascii="Arial" w:hAnsi="Arial" w:cs="Arial"/>
        </w:rPr>
      </w:pPr>
      <w:r w:rsidRPr="00146DFC">
        <w:rPr>
          <w:rFonts w:ascii="Arial" w:hAnsi="Arial" w:cs="Arial"/>
        </w:rPr>
        <w:t xml:space="preserve">This web part will read navigation data from a list named “Mega Menu” in the root web site of the root site collection of the web application that hosts the site collections, which will be the ACSA site collection. </w:t>
      </w:r>
    </w:p>
    <w:p w:rsidR="00DD0B8C" w:rsidRPr="00146DFC" w:rsidRDefault="00DD0B8C" w:rsidP="00DD0B8C">
      <w:pPr>
        <w:spacing w:after="338"/>
        <w:ind w:left="-5" w:right="14"/>
        <w:rPr>
          <w:rFonts w:ascii="Arial" w:hAnsi="Arial" w:cs="Arial"/>
        </w:rPr>
      </w:pPr>
    </w:p>
    <w:p w:rsidR="00DD0B8C" w:rsidRDefault="00DD0B8C" w:rsidP="00DD0B8C">
      <w:pPr>
        <w:spacing w:after="241"/>
        <w:ind w:left="-5" w:right="14"/>
        <w:rPr>
          <w:rFonts w:ascii="Arial" w:hAnsi="Arial" w:cs="Arial"/>
        </w:rPr>
      </w:pPr>
      <w:r w:rsidRPr="00146DFC">
        <w:rPr>
          <w:rFonts w:ascii="Arial" w:hAnsi="Arial" w:cs="Arial"/>
        </w:rPr>
        <w:t xml:space="preserve">This navigation list will only be editable by the Intranet Administrator(s), and will need to be finalised by the ACSA Intranet Administrators in preparation for go-live.  This menu is completely configurable and the example screen shot above is only an example of potential menu item entries, it is not indicative of the final navigation that the ACSA site will use. </w:t>
      </w:r>
    </w:p>
    <w:p w:rsidR="00DD0B8C" w:rsidRPr="00146DFC" w:rsidRDefault="00DD0B8C" w:rsidP="00DD0B8C">
      <w:pPr>
        <w:spacing w:after="241"/>
        <w:ind w:left="-5" w:right="14"/>
        <w:rPr>
          <w:rFonts w:ascii="Arial" w:hAnsi="Arial" w:cs="Arial"/>
        </w:rPr>
      </w:pPr>
    </w:p>
    <w:p w:rsidR="00DD0B8C" w:rsidRPr="00146DFC" w:rsidRDefault="00DD0B8C" w:rsidP="00DD0B8C">
      <w:pPr>
        <w:rPr>
          <w:rFonts w:ascii="Arial" w:hAnsi="Arial" w:cs="Arial"/>
        </w:rPr>
      </w:pPr>
      <w:r w:rsidRPr="00146DFC">
        <w:rPr>
          <w:rFonts w:ascii="Arial" w:hAnsi="Arial" w:cs="Arial"/>
        </w:rPr>
        <w:t>The population of the list of navigation elements is the responsibility of ACSA.  The current list items will be retained, but any additional elements must be added by ACSA.</w:t>
      </w:r>
    </w:p>
    <w:p w:rsidR="00DD0B8C" w:rsidRPr="00EA0FEF" w:rsidRDefault="00DD0B8C" w:rsidP="00DD0B8C"/>
    <w:p w:rsidR="00DD0B8C" w:rsidRPr="006E6ADC" w:rsidRDefault="00DD0B8C" w:rsidP="00DD0B8C">
      <w:pPr>
        <w:pStyle w:val="Heading3"/>
        <w:framePr w:wrap="around"/>
      </w:pPr>
      <w:bookmarkStart w:id="259" w:name="_Toc532543714"/>
      <w:r>
        <w:t>9</w:t>
      </w:r>
      <w:r w:rsidRPr="006E6ADC">
        <w:t>.</w:t>
      </w:r>
      <w:r>
        <w:t>2</w:t>
      </w:r>
      <w:r w:rsidRPr="006E6ADC">
        <w:t>.</w:t>
      </w:r>
      <w:r>
        <w:t>2 Footer Links</w:t>
      </w:r>
      <w:bookmarkEnd w:id="259"/>
      <w:r w:rsidRPr="006E6ADC">
        <w:t xml:space="preserve"> </w:t>
      </w:r>
    </w:p>
    <w:p w:rsidR="00DD0B8C" w:rsidRDefault="00DD0B8C" w:rsidP="00DD0B8C">
      <w:pPr>
        <w:spacing w:line="362" w:lineRule="auto"/>
        <w:ind w:left="-5" w:right="14"/>
      </w:pPr>
    </w:p>
    <w:p w:rsidR="00DD0B8C" w:rsidRDefault="00DD0B8C" w:rsidP="00DD0B8C">
      <w:pPr>
        <w:spacing w:line="362" w:lineRule="auto"/>
        <w:ind w:left="-5" w:right="14"/>
      </w:pPr>
    </w:p>
    <w:p w:rsidR="00DD0B8C" w:rsidRDefault="00DD0B8C" w:rsidP="00DD0B8C">
      <w:pPr>
        <w:keepNext/>
        <w:spacing w:line="362" w:lineRule="auto"/>
        <w:ind w:left="-5" w:right="14"/>
      </w:pPr>
      <w:r>
        <w:rPr>
          <w:noProof/>
          <w:lang w:val="en-ZA" w:eastAsia="en-ZA"/>
        </w:rPr>
        <w:drawing>
          <wp:inline distT="0" distB="0" distL="0" distR="0" wp14:anchorId="39F95B23" wp14:editId="2E2A2FDF">
            <wp:extent cx="5731510" cy="89624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731510" cy="896241"/>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29</w:t>
      </w:r>
      <w:r w:rsidRPr="00A015D1">
        <w:rPr>
          <w:rFonts w:ascii="Arial" w:hAnsi="Arial" w:cs="Arial"/>
          <w:sz w:val="18"/>
          <w:szCs w:val="18"/>
        </w:rPr>
        <w:fldChar w:fldCharType="end"/>
      </w:r>
      <w:r w:rsidRPr="00A015D1">
        <w:rPr>
          <w:rFonts w:ascii="Arial" w:hAnsi="Arial" w:cs="Arial"/>
          <w:sz w:val="18"/>
          <w:szCs w:val="18"/>
        </w:rPr>
        <w:t xml:space="preserve"> Footer Links Web Part</w:t>
      </w:r>
    </w:p>
    <w:p w:rsidR="00DD0B8C" w:rsidRPr="00DF5F05" w:rsidRDefault="00DD0B8C" w:rsidP="00DD0B8C"/>
    <w:p w:rsidR="00DD0B8C" w:rsidRDefault="00DD0B8C" w:rsidP="00DD0B8C">
      <w:pPr>
        <w:spacing w:after="271"/>
        <w:ind w:left="-5" w:right="14"/>
        <w:rPr>
          <w:rFonts w:ascii="Arial" w:hAnsi="Arial" w:cs="Arial"/>
        </w:rPr>
      </w:pPr>
      <w:r w:rsidRPr="00146DFC">
        <w:rPr>
          <w:rFonts w:ascii="Arial" w:hAnsi="Arial" w:cs="Arial"/>
        </w:rPr>
        <w:t xml:space="preserve">The Footer Links web part will be used to display links in the footer of any master page that has a footer section. The web part will display the links grouped by their individual categories. The categories will be ordered ascending based Category Display Order. To the right of the category name, all links that belong to that category will be listed horizontally. The links will be ordered ascending according to the Link Display Order. </w:t>
      </w:r>
    </w:p>
    <w:p w:rsidR="00DD0B8C" w:rsidRPr="00146DFC" w:rsidRDefault="00DD0B8C" w:rsidP="00DD0B8C">
      <w:pPr>
        <w:spacing w:after="271"/>
        <w:ind w:left="-5" w:right="14"/>
        <w:rPr>
          <w:rFonts w:ascii="Arial" w:hAnsi="Arial" w:cs="Arial"/>
        </w:rPr>
      </w:pPr>
    </w:p>
    <w:p w:rsidR="00DD0B8C" w:rsidRDefault="00DD0B8C" w:rsidP="00DD0B8C">
      <w:pPr>
        <w:spacing w:after="230"/>
        <w:ind w:left="-5" w:right="14"/>
        <w:rPr>
          <w:rFonts w:ascii="Arial" w:hAnsi="Arial" w:cs="Arial"/>
        </w:rPr>
      </w:pPr>
      <w:r w:rsidRPr="00146DFC">
        <w:rPr>
          <w:rFonts w:ascii="Arial" w:hAnsi="Arial" w:cs="Arial"/>
        </w:rPr>
        <w:t xml:space="preserve">In the root of the current site collection, there will be a list called “Footer Links”, which will be based on the Footer Links List Template (see section 8.1). This list will be used to contain the links required to be displayed in the footer. Therefore, when a new page is added by the end user, the footer links web part will automatically display the links found in the “Footer Links” list, found in the root of the site collection. </w:t>
      </w:r>
    </w:p>
    <w:p w:rsidR="00DD0B8C" w:rsidRPr="00146DFC" w:rsidRDefault="00DD0B8C" w:rsidP="00DD0B8C">
      <w:pPr>
        <w:spacing w:after="230"/>
        <w:ind w:left="-5" w:right="14"/>
        <w:rPr>
          <w:rFonts w:ascii="Arial" w:hAnsi="Arial" w:cs="Arial"/>
        </w:rPr>
      </w:pPr>
    </w:p>
    <w:p w:rsidR="00DD0B8C" w:rsidRPr="00146DFC" w:rsidRDefault="00DD0B8C" w:rsidP="00DD0B8C">
      <w:pPr>
        <w:ind w:left="-5" w:right="14"/>
        <w:rPr>
          <w:rFonts w:ascii="Arial" w:hAnsi="Arial" w:cs="Arial"/>
        </w:rPr>
      </w:pPr>
      <w:r w:rsidRPr="00146DFC">
        <w:rPr>
          <w:rFonts w:ascii="Arial" w:hAnsi="Arial" w:cs="Arial"/>
        </w:rPr>
        <w:t xml:space="preserve">The Footer Links web part will be configurable to allow a user with sufficient permissions to change the list that should be used to retrieve the links that get displayed by the Footer Links web part. Therefore, if the user doesn’t want to use the footer links found in the root of the site collection, another list can be selected. </w:t>
      </w:r>
    </w:p>
    <w:p w:rsidR="00DD0B8C" w:rsidRPr="00146DFC" w:rsidRDefault="00DD0B8C" w:rsidP="00DD0B8C">
      <w:pPr>
        <w:ind w:left="-5" w:right="14"/>
        <w:rPr>
          <w:rFonts w:ascii="Arial" w:hAnsi="Arial" w:cs="Arial"/>
        </w:rPr>
      </w:pPr>
    </w:p>
    <w:p w:rsidR="00DD0B8C" w:rsidRPr="00146DFC" w:rsidRDefault="00DD0B8C" w:rsidP="00DD0B8C">
      <w:pPr>
        <w:pStyle w:val="Heading3"/>
        <w:framePr w:wrap="around"/>
        <w:spacing w:line="240" w:lineRule="auto"/>
      </w:pPr>
      <w:bookmarkStart w:id="260" w:name="_Toc532543715"/>
      <w:r w:rsidRPr="00146DFC">
        <w:t>9.2.3 Event Calendar</w:t>
      </w:r>
      <w:bookmarkEnd w:id="260"/>
      <w:r w:rsidRPr="00146DFC">
        <w:t xml:space="preserve"> </w:t>
      </w:r>
    </w:p>
    <w:p w:rsidR="00DD0B8C" w:rsidRPr="00146DFC" w:rsidRDefault="00DD0B8C" w:rsidP="00DD0B8C">
      <w:pPr>
        <w:spacing w:after="237"/>
        <w:ind w:left="-5" w:right="14"/>
        <w:rPr>
          <w:rFonts w:ascii="Arial" w:hAnsi="Arial" w:cs="Arial"/>
        </w:rPr>
      </w:pPr>
    </w:p>
    <w:p w:rsidR="00DD0B8C" w:rsidRPr="00146DFC" w:rsidRDefault="00DD0B8C" w:rsidP="00DD0B8C">
      <w:pPr>
        <w:spacing w:after="237"/>
        <w:ind w:left="-5" w:right="14"/>
        <w:rPr>
          <w:rFonts w:ascii="Arial" w:hAnsi="Arial" w:cs="Arial"/>
        </w:rPr>
      </w:pPr>
    </w:p>
    <w:p w:rsidR="00DD0B8C" w:rsidRDefault="00DD0B8C" w:rsidP="00DD0B8C">
      <w:pPr>
        <w:spacing w:after="237"/>
        <w:ind w:left="-5" w:right="14"/>
        <w:rPr>
          <w:rFonts w:ascii="Arial" w:hAnsi="Arial" w:cs="Arial"/>
        </w:rPr>
      </w:pPr>
    </w:p>
    <w:p w:rsidR="00DD0B8C" w:rsidRDefault="00DD0B8C" w:rsidP="00DD0B8C">
      <w:pPr>
        <w:spacing w:after="237"/>
        <w:ind w:left="-5" w:right="14"/>
        <w:rPr>
          <w:rFonts w:ascii="Arial" w:hAnsi="Arial" w:cs="Arial"/>
        </w:rPr>
      </w:pPr>
      <w:r w:rsidRPr="00146DFC">
        <w:rPr>
          <w:rFonts w:ascii="Arial" w:hAnsi="Arial" w:cs="Arial"/>
        </w:rPr>
        <w:t xml:space="preserve">The events calendar will read from a SharePoint calendar and will bold dates which have events on them.  </w:t>
      </w:r>
    </w:p>
    <w:p w:rsidR="00DD0B8C" w:rsidRPr="00146DFC" w:rsidRDefault="00DD0B8C" w:rsidP="00DD0B8C">
      <w:pPr>
        <w:spacing w:after="237"/>
        <w:ind w:left="-5" w:right="14"/>
        <w:rPr>
          <w:rFonts w:ascii="Arial" w:hAnsi="Arial" w:cs="Arial"/>
        </w:rPr>
      </w:pPr>
    </w:p>
    <w:p w:rsidR="00DD0B8C" w:rsidRDefault="00DD0B8C" w:rsidP="00DD0B8C">
      <w:pPr>
        <w:spacing w:after="240"/>
        <w:ind w:left="-5" w:right="14"/>
        <w:rPr>
          <w:rFonts w:ascii="Arial" w:hAnsi="Arial" w:cs="Arial"/>
        </w:rPr>
      </w:pPr>
      <w:r w:rsidRPr="00146DFC">
        <w:rPr>
          <w:rFonts w:ascii="Arial" w:hAnsi="Arial" w:cs="Arial"/>
        </w:rPr>
        <w:t xml:space="preserve">Today’s date will be emphasized by surrounding the date with a circle, and displaying it in orange. </w:t>
      </w:r>
    </w:p>
    <w:p w:rsidR="00DD0B8C" w:rsidRPr="00146DFC" w:rsidRDefault="00DD0B8C" w:rsidP="00DD0B8C">
      <w:pPr>
        <w:spacing w:after="240"/>
        <w:ind w:left="-5" w:right="14"/>
        <w:rPr>
          <w:rFonts w:ascii="Arial" w:hAnsi="Arial" w:cs="Arial"/>
        </w:rPr>
      </w:pPr>
    </w:p>
    <w:p w:rsidR="00DD0B8C" w:rsidRPr="00146DFC" w:rsidRDefault="00DD0B8C" w:rsidP="00DD0B8C">
      <w:pPr>
        <w:spacing w:after="242"/>
        <w:ind w:left="-5" w:right="14"/>
        <w:rPr>
          <w:rFonts w:ascii="Arial" w:hAnsi="Arial" w:cs="Arial"/>
        </w:rPr>
      </w:pPr>
      <w:r w:rsidRPr="00146DFC">
        <w:rPr>
          <w:rFonts w:ascii="Arial" w:hAnsi="Arial" w:cs="Arial"/>
        </w:rPr>
        <w:t xml:space="preserve">Hovering over a bolded date will show the events for that day as a tooltip. The events in the tooltip will be clickable in order to show the SharePoint event item form for that event. </w:t>
      </w:r>
    </w:p>
    <w:p w:rsidR="00DD0B8C" w:rsidRDefault="00DD0B8C" w:rsidP="00DD0B8C">
      <w:pPr>
        <w:keepNext/>
        <w:spacing w:line="362" w:lineRule="auto"/>
        <w:ind w:left="-5" w:right="14"/>
        <w:rPr>
          <w:noProof/>
        </w:rPr>
      </w:pPr>
    </w:p>
    <w:p w:rsidR="00DD0B8C" w:rsidRDefault="00DD0B8C" w:rsidP="00DD0B8C">
      <w:pPr>
        <w:keepNext/>
        <w:spacing w:line="362" w:lineRule="auto"/>
        <w:ind w:left="-5" w:right="14"/>
      </w:pPr>
    </w:p>
    <w:p w:rsidR="00DD0B8C" w:rsidRDefault="00DD0B8C" w:rsidP="00DD0B8C">
      <w:pPr>
        <w:keepNext/>
        <w:spacing w:line="362" w:lineRule="auto"/>
        <w:ind w:left="-5" w:right="14"/>
      </w:pPr>
      <w:r>
        <w:rPr>
          <w:noProof/>
          <w:lang w:val="en-ZA" w:eastAsia="en-ZA"/>
        </w:rPr>
        <w:drawing>
          <wp:inline distT="0" distB="0" distL="0" distR="0" wp14:anchorId="237B55E8" wp14:editId="4D9B5B3B">
            <wp:extent cx="5731510" cy="188294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5731510" cy="1882945"/>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30</w:t>
      </w:r>
      <w:r w:rsidRPr="00A015D1">
        <w:rPr>
          <w:rFonts w:ascii="Arial" w:hAnsi="Arial" w:cs="Arial"/>
          <w:sz w:val="18"/>
          <w:szCs w:val="18"/>
        </w:rPr>
        <w:fldChar w:fldCharType="end"/>
      </w:r>
      <w:r w:rsidRPr="00A015D1">
        <w:rPr>
          <w:rFonts w:ascii="Arial" w:hAnsi="Arial" w:cs="Arial"/>
          <w:sz w:val="18"/>
          <w:szCs w:val="18"/>
        </w:rPr>
        <w:t xml:space="preserve"> Events Calendar</w:t>
      </w:r>
    </w:p>
    <w:p w:rsidR="00DD0B8C" w:rsidRPr="00146DFC" w:rsidRDefault="00DD0B8C" w:rsidP="00DD0B8C">
      <w:pPr>
        <w:ind w:left="-5" w:right="14"/>
        <w:rPr>
          <w:rFonts w:ascii="Arial" w:hAnsi="Arial" w:cs="Arial"/>
        </w:rPr>
      </w:pPr>
    </w:p>
    <w:p w:rsidR="00DD0B8C" w:rsidRPr="00146DFC" w:rsidRDefault="00DD0B8C" w:rsidP="00DD0B8C">
      <w:pPr>
        <w:ind w:left="-5" w:right="14"/>
        <w:rPr>
          <w:rFonts w:ascii="Arial" w:hAnsi="Arial" w:cs="Arial"/>
        </w:rPr>
      </w:pPr>
      <w:r w:rsidRPr="00146DFC">
        <w:rPr>
          <w:rFonts w:ascii="Arial" w:hAnsi="Arial" w:cs="Arial"/>
        </w:rPr>
        <w:t xml:space="preserve">The above calendar is a team calendar, it is not meant to be used as a personal calendar.  It should ideally be used on the Intranet home page, Complex home pages or Department home pages to advertise events like a wellness day or world environmental day etc. </w:t>
      </w:r>
    </w:p>
    <w:p w:rsidR="00DD0B8C" w:rsidRPr="00146DFC" w:rsidRDefault="00DD0B8C" w:rsidP="00DD0B8C">
      <w:pPr>
        <w:ind w:left="-5" w:right="14"/>
        <w:rPr>
          <w:rFonts w:ascii="Arial" w:hAnsi="Arial" w:cs="Arial"/>
        </w:rPr>
      </w:pPr>
    </w:p>
    <w:p w:rsidR="00DD0B8C" w:rsidRPr="00146DFC" w:rsidRDefault="00DD0B8C" w:rsidP="00DD0B8C">
      <w:pPr>
        <w:pStyle w:val="Heading3"/>
        <w:framePr w:wrap="around"/>
        <w:spacing w:line="240" w:lineRule="auto"/>
      </w:pPr>
      <w:bookmarkStart w:id="261" w:name="_Toc532543716"/>
      <w:r w:rsidRPr="00146DFC">
        <w:t>9.2.4 Image Rotator</w:t>
      </w:r>
      <w:bookmarkEnd w:id="261"/>
      <w:r w:rsidRPr="00146DFC">
        <w:t xml:space="preserve"> </w:t>
      </w:r>
    </w:p>
    <w:p w:rsidR="00DD0B8C" w:rsidRPr="00146DFC" w:rsidRDefault="00DD0B8C" w:rsidP="00DD0B8C">
      <w:pPr>
        <w:ind w:left="-5" w:right="14"/>
        <w:rPr>
          <w:rFonts w:ascii="Arial" w:hAnsi="Arial" w:cs="Arial"/>
        </w:rPr>
      </w:pPr>
    </w:p>
    <w:p w:rsidR="00DD0B8C" w:rsidRPr="00146DFC" w:rsidRDefault="00DD0B8C" w:rsidP="00DD0B8C">
      <w:pPr>
        <w:rPr>
          <w:rFonts w:ascii="Arial" w:hAnsi="Arial" w:cs="Arial"/>
        </w:rPr>
      </w:pPr>
    </w:p>
    <w:p w:rsidR="00DD0B8C" w:rsidRDefault="00DD0B8C" w:rsidP="00DD0B8C">
      <w:pPr>
        <w:spacing w:after="240"/>
        <w:ind w:left="-5" w:right="14"/>
        <w:rPr>
          <w:rFonts w:ascii="Arial" w:hAnsi="Arial" w:cs="Arial"/>
        </w:rPr>
      </w:pPr>
    </w:p>
    <w:p w:rsidR="00DD0B8C" w:rsidRDefault="00DD0B8C" w:rsidP="00DD0B8C">
      <w:pPr>
        <w:spacing w:after="240"/>
        <w:ind w:left="-5" w:right="14"/>
        <w:rPr>
          <w:rFonts w:ascii="Arial" w:hAnsi="Arial" w:cs="Arial"/>
        </w:rPr>
      </w:pPr>
      <w:r w:rsidRPr="00146DFC">
        <w:rPr>
          <w:rFonts w:ascii="Arial" w:hAnsi="Arial" w:cs="Arial"/>
        </w:rPr>
        <w:t xml:space="preserve">The image rotator will read from a SharePoint photo library to display a new image every x seconds, where x is a configurable element of the web part. </w:t>
      </w:r>
    </w:p>
    <w:p w:rsidR="00DD0B8C" w:rsidRPr="00146DFC" w:rsidRDefault="00DD0B8C" w:rsidP="00DD0B8C">
      <w:pPr>
        <w:spacing w:after="240"/>
        <w:ind w:left="-5" w:right="14"/>
        <w:rPr>
          <w:rFonts w:ascii="Arial" w:hAnsi="Arial" w:cs="Arial"/>
        </w:rPr>
      </w:pPr>
    </w:p>
    <w:p w:rsidR="00DD0B8C" w:rsidRDefault="00DD0B8C" w:rsidP="00DD0B8C">
      <w:pPr>
        <w:keepNext/>
        <w:spacing w:line="362" w:lineRule="auto"/>
        <w:ind w:left="-5" w:right="14"/>
      </w:pPr>
      <w:r>
        <w:rPr>
          <w:noProof/>
          <w:lang w:val="en-ZA" w:eastAsia="en-ZA"/>
        </w:rPr>
        <w:drawing>
          <wp:inline distT="0" distB="0" distL="0" distR="0" wp14:anchorId="5C07B7E1" wp14:editId="2F261D96">
            <wp:extent cx="5731510" cy="228613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5731510" cy="2286134"/>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31</w:t>
      </w:r>
      <w:r w:rsidRPr="00A015D1">
        <w:rPr>
          <w:rFonts w:ascii="Arial" w:hAnsi="Arial" w:cs="Arial"/>
          <w:sz w:val="18"/>
          <w:szCs w:val="18"/>
        </w:rPr>
        <w:fldChar w:fldCharType="end"/>
      </w:r>
      <w:r w:rsidRPr="00A015D1">
        <w:rPr>
          <w:rFonts w:ascii="Arial" w:hAnsi="Arial" w:cs="Arial"/>
          <w:sz w:val="18"/>
          <w:szCs w:val="18"/>
        </w:rPr>
        <w:t xml:space="preserve"> Image Rotator</w:t>
      </w:r>
    </w:p>
    <w:p w:rsidR="00DD0B8C" w:rsidRPr="00146DFC" w:rsidRDefault="00DD0B8C" w:rsidP="00DD0B8C"/>
    <w:p w:rsidR="00DD0B8C" w:rsidRPr="00146DFC" w:rsidRDefault="00DD0B8C" w:rsidP="00DD0B8C">
      <w:pPr>
        <w:spacing w:after="304"/>
        <w:ind w:left="-5" w:right="14"/>
        <w:rPr>
          <w:rFonts w:ascii="Arial" w:hAnsi="Arial" w:cs="Arial"/>
        </w:rPr>
      </w:pPr>
      <w:r w:rsidRPr="00146DFC">
        <w:rPr>
          <w:rFonts w:ascii="Arial" w:hAnsi="Arial" w:cs="Arial"/>
        </w:rPr>
        <w:t xml:space="preserve">During deployment, this time period will be set to 45 seconds.  It may be adjusted by a SharePoint administrator at any time. </w:t>
      </w:r>
    </w:p>
    <w:p w:rsidR="00DD0B8C" w:rsidRPr="00146DFC" w:rsidRDefault="00DD0B8C" w:rsidP="00DD0B8C">
      <w:pPr>
        <w:pStyle w:val="Heading3"/>
        <w:framePr w:wrap="around"/>
        <w:spacing w:line="240" w:lineRule="auto"/>
      </w:pPr>
      <w:bookmarkStart w:id="262" w:name="_Toc532543717"/>
      <w:r w:rsidRPr="00146DFC">
        <w:t>9.2.5. Important Message</w:t>
      </w:r>
      <w:bookmarkEnd w:id="262"/>
      <w:r w:rsidRPr="00146DFC">
        <w:t xml:space="preserve">  </w:t>
      </w:r>
    </w:p>
    <w:p w:rsidR="00DD0B8C" w:rsidRPr="00146DFC" w:rsidRDefault="00DD0B8C" w:rsidP="00DD0B8C">
      <w:pPr>
        <w:rPr>
          <w:rFonts w:ascii="Arial" w:hAnsi="Arial" w:cs="Arial"/>
        </w:rPr>
      </w:pPr>
    </w:p>
    <w:p w:rsidR="00DD0B8C" w:rsidRPr="00146DFC" w:rsidRDefault="00DD0B8C" w:rsidP="00DD0B8C">
      <w:pPr>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r w:rsidRPr="00146DFC">
        <w:rPr>
          <w:rFonts w:ascii="Arial" w:hAnsi="Arial" w:cs="Arial"/>
        </w:rPr>
        <w:t xml:space="preserve">The Important Message web part will display an important message that is found in a list called </w:t>
      </w:r>
    </w:p>
    <w:p w:rsidR="00DD0B8C" w:rsidRPr="00146DFC" w:rsidRDefault="00DD0B8C" w:rsidP="00DD0B8C">
      <w:pPr>
        <w:ind w:left="-5" w:right="14"/>
        <w:rPr>
          <w:rFonts w:ascii="Arial" w:hAnsi="Arial" w:cs="Arial"/>
        </w:rPr>
      </w:pPr>
    </w:p>
    <w:p w:rsidR="00DD0B8C" w:rsidRPr="00146DFC" w:rsidRDefault="00DD0B8C" w:rsidP="00DD0B8C">
      <w:pPr>
        <w:spacing w:after="112"/>
        <w:ind w:left="-5" w:right="14"/>
        <w:rPr>
          <w:rFonts w:ascii="Arial" w:hAnsi="Arial" w:cs="Arial"/>
        </w:rPr>
      </w:pPr>
      <w:r w:rsidRPr="00146DFC">
        <w:rPr>
          <w:rFonts w:ascii="Arial" w:hAnsi="Arial" w:cs="Arial"/>
        </w:rPr>
        <w:t xml:space="preserve">“Important Message” which is found in the root of the current site collection. The “Important Message” list will have the following columns: </w:t>
      </w:r>
    </w:p>
    <w:p w:rsidR="00DD0B8C" w:rsidRDefault="00DD0B8C" w:rsidP="00DD0B8C">
      <w:pPr>
        <w:spacing w:line="362" w:lineRule="auto"/>
        <w:ind w:left="-5" w:right="14"/>
      </w:pPr>
    </w:p>
    <w:p w:rsidR="00DD0B8C" w:rsidRDefault="00DD0B8C" w:rsidP="00DD0B8C">
      <w:pPr>
        <w:keepNext/>
        <w:spacing w:line="362" w:lineRule="auto"/>
        <w:ind w:left="-5" w:right="14"/>
      </w:pPr>
      <w:r>
        <w:rPr>
          <w:noProof/>
          <w:lang w:val="en-ZA" w:eastAsia="en-ZA"/>
        </w:rPr>
        <w:lastRenderedPageBreak/>
        <w:drawing>
          <wp:inline distT="0" distB="0" distL="0" distR="0" wp14:anchorId="6449DE14" wp14:editId="00D99643">
            <wp:extent cx="5731510" cy="17343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5731510" cy="1734370"/>
                    </a:xfrm>
                    <a:prstGeom prst="rect">
                      <a:avLst/>
                    </a:prstGeom>
                  </pic:spPr>
                </pic:pic>
              </a:graphicData>
            </a:graphic>
          </wp:inline>
        </w:drawing>
      </w:r>
    </w:p>
    <w:p w:rsidR="00DD0B8C" w:rsidRPr="00A015D1" w:rsidRDefault="00DD0B8C" w:rsidP="00DD0B8C">
      <w:pPr>
        <w:pStyle w:val="Caption"/>
        <w:rPr>
          <w:rFonts w:ascii="Arial" w:hAnsi="Arial" w:cs="Arial"/>
          <w:sz w:val="18"/>
          <w:szCs w:val="18"/>
        </w:rPr>
      </w:pPr>
      <w:r w:rsidRPr="00A015D1">
        <w:rPr>
          <w:rFonts w:ascii="Arial" w:hAnsi="Arial" w:cs="Arial"/>
          <w:sz w:val="18"/>
          <w:szCs w:val="18"/>
        </w:rPr>
        <w:t xml:space="preserve">Figure </w:t>
      </w:r>
      <w:r w:rsidRPr="00A015D1">
        <w:rPr>
          <w:rFonts w:ascii="Arial" w:hAnsi="Arial" w:cs="Arial"/>
          <w:sz w:val="18"/>
          <w:szCs w:val="18"/>
        </w:rPr>
        <w:fldChar w:fldCharType="begin"/>
      </w:r>
      <w:r w:rsidRPr="00A015D1">
        <w:rPr>
          <w:rFonts w:ascii="Arial" w:hAnsi="Arial" w:cs="Arial"/>
          <w:sz w:val="18"/>
          <w:szCs w:val="18"/>
        </w:rPr>
        <w:instrText xml:space="preserve"> SEQ Figure \* ARABIC </w:instrText>
      </w:r>
      <w:r w:rsidRPr="00A015D1">
        <w:rPr>
          <w:rFonts w:ascii="Arial" w:hAnsi="Arial" w:cs="Arial"/>
          <w:sz w:val="18"/>
          <w:szCs w:val="18"/>
        </w:rPr>
        <w:fldChar w:fldCharType="separate"/>
      </w:r>
      <w:r>
        <w:rPr>
          <w:rFonts w:ascii="Arial" w:hAnsi="Arial" w:cs="Arial"/>
          <w:noProof/>
          <w:sz w:val="18"/>
          <w:szCs w:val="18"/>
        </w:rPr>
        <w:t>32</w:t>
      </w:r>
      <w:r w:rsidRPr="00A015D1">
        <w:rPr>
          <w:rFonts w:ascii="Arial" w:hAnsi="Arial" w:cs="Arial"/>
          <w:sz w:val="18"/>
          <w:szCs w:val="18"/>
        </w:rPr>
        <w:fldChar w:fldCharType="end"/>
      </w:r>
      <w:r w:rsidRPr="00A015D1">
        <w:rPr>
          <w:rFonts w:ascii="Arial" w:hAnsi="Arial" w:cs="Arial"/>
          <w:sz w:val="18"/>
          <w:szCs w:val="18"/>
        </w:rPr>
        <w:t xml:space="preserve"> Important Message Web Part</w:t>
      </w:r>
    </w:p>
    <w:p w:rsidR="00DD0B8C" w:rsidRDefault="00DD0B8C" w:rsidP="00DD0B8C"/>
    <w:p w:rsidR="00DD0B8C" w:rsidRDefault="00DD0B8C" w:rsidP="00DD0B8C">
      <w:pPr>
        <w:spacing w:after="112"/>
        <w:ind w:left="-5" w:right="14"/>
      </w:pPr>
    </w:p>
    <w:tbl>
      <w:tblPr>
        <w:tblStyle w:val="TableGrid0"/>
        <w:tblW w:w="9789" w:type="dxa"/>
        <w:tblInd w:w="-107" w:type="dxa"/>
        <w:tblCellMar>
          <w:top w:w="126" w:type="dxa"/>
          <w:left w:w="107" w:type="dxa"/>
          <w:bottom w:w="9" w:type="dxa"/>
          <w:right w:w="78" w:type="dxa"/>
        </w:tblCellMar>
        <w:tblLook w:val="04A0" w:firstRow="1" w:lastRow="0" w:firstColumn="1" w:lastColumn="0" w:noHBand="0" w:noVBand="1"/>
      </w:tblPr>
      <w:tblGrid>
        <w:gridCol w:w="1970"/>
        <w:gridCol w:w="1407"/>
        <w:gridCol w:w="1787"/>
        <w:gridCol w:w="1433"/>
        <w:gridCol w:w="3192"/>
      </w:tblGrid>
      <w:tr w:rsidR="00DD0B8C" w:rsidTr="008F7619">
        <w:trPr>
          <w:trHeight w:val="137"/>
        </w:trPr>
        <w:tc>
          <w:tcPr>
            <w:tcW w:w="9789" w:type="dxa"/>
            <w:gridSpan w:val="5"/>
            <w:tcBorders>
              <w:top w:val="single" w:sz="4" w:space="0" w:color="D9D9D9"/>
              <w:left w:val="single" w:sz="4" w:space="0" w:color="D9D9D9"/>
              <w:bottom w:val="single" w:sz="4" w:space="0" w:color="D9D9D9"/>
              <w:right w:val="single" w:sz="4" w:space="0" w:color="D9D9D9"/>
            </w:tcBorders>
            <w:shd w:val="clear" w:color="auto" w:fill="F2F2F2"/>
          </w:tcPr>
          <w:p w:rsidR="00DD0B8C" w:rsidRPr="0036014D" w:rsidRDefault="00DD0B8C" w:rsidP="008F7619">
            <w:pPr>
              <w:spacing w:line="259" w:lineRule="auto"/>
              <w:ind w:left="1"/>
              <w:jc w:val="center"/>
              <w:rPr>
                <w:b/>
              </w:rPr>
            </w:pPr>
            <w:r w:rsidRPr="0036014D">
              <w:rPr>
                <w:b/>
              </w:rPr>
              <w:t>Important Message List Columns</w:t>
            </w:r>
          </w:p>
        </w:tc>
      </w:tr>
      <w:tr w:rsidR="00DD0B8C" w:rsidTr="008F7619">
        <w:trPr>
          <w:trHeight w:val="816"/>
        </w:trPr>
        <w:tc>
          <w:tcPr>
            <w:tcW w:w="1774"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146DFC" w:rsidRDefault="00DD0B8C" w:rsidP="008F7619">
            <w:pPr>
              <w:spacing w:line="259" w:lineRule="auto"/>
              <w:jc w:val="center"/>
              <w:rPr>
                <w:rFonts w:ascii="Arial" w:hAnsi="Arial" w:cs="Arial"/>
              </w:rPr>
            </w:pPr>
            <w:r w:rsidRPr="00146DFC">
              <w:rPr>
                <w:rFonts w:ascii="Arial" w:hAnsi="Arial" w:cs="Arial"/>
                <w:b/>
              </w:rPr>
              <w:t>Internal Name</w:t>
            </w:r>
          </w:p>
        </w:tc>
        <w:tc>
          <w:tcPr>
            <w:tcW w:w="1417"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146DFC" w:rsidRDefault="00DD0B8C" w:rsidP="008F7619">
            <w:pPr>
              <w:spacing w:after="98" w:line="259" w:lineRule="auto"/>
              <w:ind w:left="1"/>
              <w:jc w:val="center"/>
              <w:rPr>
                <w:rFonts w:ascii="Arial" w:hAnsi="Arial" w:cs="Arial"/>
              </w:rPr>
            </w:pPr>
            <w:r w:rsidRPr="00146DFC">
              <w:rPr>
                <w:rFonts w:ascii="Arial" w:hAnsi="Arial" w:cs="Arial"/>
                <w:b/>
              </w:rPr>
              <w:t>Display</w:t>
            </w:r>
          </w:p>
          <w:p w:rsidR="00DD0B8C" w:rsidRPr="00146DFC" w:rsidRDefault="00DD0B8C" w:rsidP="008F7619">
            <w:pPr>
              <w:spacing w:line="259" w:lineRule="auto"/>
              <w:ind w:left="1"/>
              <w:jc w:val="center"/>
              <w:rPr>
                <w:rFonts w:ascii="Arial" w:hAnsi="Arial" w:cs="Arial"/>
              </w:rPr>
            </w:pPr>
            <w:r w:rsidRPr="00146DFC">
              <w:rPr>
                <w:rFonts w:ascii="Arial" w:hAnsi="Arial" w:cs="Arial"/>
                <w:b/>
              </w:rPr>
              <w:t>Name</w:t>
            </w:r>
          </w:p>
        </w:tc>
        <w:tc>
          <w:tcPr>
            <w:tcW w:w="1843"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b/>
              </w:rPr>
              <w:t>Type</w:t>
            </w:r>
          </w:p>
        </w:tc>
        <w:tc>
          <w:tcPr>
            <w:tcW w:w="1417"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b/>
              </w:rPr>
              <w:t>Mandatory?</w:t>
            </w:r>
          </w:p>
        </w:tc>
        <w:tc>
          <w:tcPr>
            <w:tcW w:w="3338" w:type="dxa"/>
            <w:tcBorders>
              <w:top w:val="single" w:sz="4" w:space="0" w:color="D9D9D9"/>
              <w:left w:val="single" w:sz="4" w:space="0" w:color="D9D9D9"/>
              <w:bottom w:val="single" w:sz="4" w:space="0" w:color="D9D9D9"/>
              <w:right w:val="single" w:sz="4" w:space="0" w:color="D9D9D9"/>
            </w:tcBorders>
            <w:shd w:val="clear" w:color="auto" w:fill="F2F2F2"/>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b/>
              </w:rPr>
              <w:t>Description</w:t>
            </w:r>
          </w:p>
        </w:tc>
      </w:tr>
      <w:tr w:rsidR="00DD0B8C" w:rsidTr="008F7619">
        <w:trPr>
          <w:trHeight w:val="712"/>
        </w:trPr>
        <w:tc>
          <w:tcPr>
            <w:tcW w:w="1774" w:type="dxa"/>
            <w:tcBorders>
              <w:top w:val="single" w:sz="4" w:space="0" w:color="D9D9D9"/>
              <w:left w:val="single" w:sz="4" w:space="0" w:color="D9D9D9"/>
              <w:bottom w:val="single" w:sz="4" w:space="0" w:color="D9D9D9"/>
              <w:right w:val="single" w:sz="4" w:space="0" w:color="D9D9D9"/>
            </w:tcBorders>
            <w:vAlign w:val="center"/>
          </w:tcPr>
          <w:p w:rsidR="00DD0B8C" w:rsidRPr="00146DFC" w:rsidRDefault="00DD0B8C" w:rsidP="008F7619">
            <w:pPr>
              <w:spacing w:line="259" w:lineRule="auto"/>
              <w:jc w:val="left"/>
              <w:rPr>
                <w:rFonts w:ascii="Arial" w:hAnsi="Arial" w:cs="Arial"/>
              </w:rPr>
            </w:pPr>
            <w:r w:rsidRPr="00146DFC">
              <w:rPr>
                <w:rFonts w:ascii="Arial" w:hAnsi="Arial" w:cs="Arial"/>
                <w:b/>
              </w:rPr>
              <w:t xml:space="preserve">Title </w:t>
            </w:r>
          </w:p>
        </w:tc>
        <w:tc>
          <w:tcPr>
            <w:tcW w:w="1417" w:type="dxa"/>
            <w:tcBorders>
              <w:top w:val="single" w:sz="4" w:space="0" w:color="D9D9D9"/>
              <w:left w:val="single" w:sz="4" w:space="0" w:color="D9D9D9"/>
              <w:bottom w:val="single" w:sz="4" w:space="0" w:color="D9D9D9"/>
              <w:right w:val="single" w:sz="4" w:space="0" w:color="D9D9D9"/>
            </w:tcBorders>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rPr>
              <w:t>Title</w:t>
            </w:r>
          </w:p>
        </w:tc>
        <w:tc>
          <w:tcPr>
            <w:tcW w:w="1843"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center"/>
              <w:rPr>
                <w:rFonts w:ascii="Arial" w:hAnsi="Arial" w:cs="Arial"/>
              </w:rPr>
            </w:pPr>
            <w:r w:rsidRPr="00146DFC">
              <w:rPr>
                <w:rFonts w:ascii="Arial" w:hAnsi="Arial" w:cs="Arial"/>
              </w:rPr>
              <w:t>Single Line of Text</w:t>
            </w:r>
          </w:p>
        </w:tc>
        <w:tc>
          <w:tcPr>
            <w:tcW w:w="1417" w:type="dxa"/>
            <w:tcBorders>
              <w:top w:val="single" w:sz="4" w:space="0" w:color="D9D9D9"/>
              <w:left w:val="single" w:sz="4" w:space="0" w:color="D9D9D9"/>
              <w:bottom w:val="single" w:sz="4" w:space="0" w:color="D9D9D9"/>
              <w:right w:val="single" w:sz="4" w:space="0" w:color="D9D9D9"/>
            </w:tcBorders>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rPr>
              <w:t>Yes</w:t>
            </w:r>
          </w:p>
        </w:tc>
        <w:tc>
          <w:tcPr>
            <w:tcW w:w="3338"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left"/>
              <w:rPr>
                <w:rFonts w:ascii="Arial" w:hAnsi="Arial" w:cs="Arial"/>
              </w:rPr>
            </w:pPr>
            <w:r w:rsidRPr="00146DFC">
              <w:rPr>
                <w:rFonts w:ascii="Arial" w:hAnsi="Arial" w:cs="Arial"/>
              </w:rPr>
              <w:t xml:space="preserve">Default SharePoint title field. </w:t>
            </w:r>
          </w:p>
        </w:tc>
      </w:tr>
      <w:tr w:rsidR="00DD0B8C" w:rsidTr="008F7619">
        <w:trPr>
          <w:trHeight w:val="1171"/>
        </w:trPr>
        <w:tc>
          <w:tcPr>
            <w:tcW w:w="1774"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jc w:val="left"/>
              <w:rPr>
                <w:rFonts w:ascii="Arial" w:hAnsi="Arial" w:cs="Arial"/>
              </w:rPr>
            </w:pPr>
            <w:r w:rsidRPr="00146DFC">
              <w:rPr>
                <w:rFonts w:ascii="Arial" w:hAnsi="Arial" w:cs="Arial"/>
                <w:b/>
              </w:rPr>
              <w:t xml:space="preserve">Image </w:t>
            </w:r>
          </w:p>
        </w:tc>
        <w:tc>
          <w:tcPr>
            <w:tcW w:w="1417"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Image</w:t>
            </w:r>
          </w:p>
        </w:tc>
        <w:tc>
          <w:tcPr>
            <w:tcW w:w="1843"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Hyperlink</w:t>
            </w:r>
          </w:p>
        </w:tc>
        <w:tc>
          <w:tcPr>
            <w:tcW w:w="1417"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Yes</w:t>
            </w:r>
          </w:p>
        </w:tc>
        <w:tc>
          <w:tcPr>
            <w:tcW w:w="3338"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left"/>
              <w:rPr>
                <w:rFonts w:ascii="Arial" w:hAnsi="Arial" w:cs="Arial"/>
              </w:rPr>
            </w:pPr>
            <w:r w:rsidRPr="00146DFC">
              <w:rPr>
                <w:rFonts w:ascii="Arial" w:hAnsi="Arial" w:cs="Arial"/>
              </w:rPr>
              <w:t xml:space="preserve">A URL pointing to the image that needs to be displayed on the left of the Important message. </w:t>
            </w:r>
          </w:p>
        </w:tc>
      </w:tr>
      <w:tr w:rsidR="00DD0B8C" w:rsidTr="008F7619">
        <w:trPr>
          <w:trHeight w:val="1630"/>
        </w:trPr>
        <w:tc>
          <w:tcPr>
            <w:tcW w:w="1774"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jc w:val="left"/>
              <w:rPr>
                <w:rFonts w:ascii="Arial" w:hAnsi="Arial" w:cs="Arial"/>
              </w:rPr>
            </w:pPr>
            <w:r w:rsidRPr="00146DFC">
              <w:rPr>
                <w:rFonts w:ascii="Arial" w:hAnsi="Arial" w:cs="Arial"/>
                <w:b/>
              </w:rPr>
              <w:t xml:space="preserve">URL </w:t>
            </w:r>
          </w:p>
        </w:tc>
        <w:tc>
          <w:tcPr>
            <w:tcW w:w="1417"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URL</w:t>
            </w:r>
          </w:p>
        </w:tc>
        <w:tc>
          <w:tcPr>
            <w:tcW w:w="1843"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Hyperlink</w:t>
            </w:r>
          </w:p>
        </w:tc>
        <w:tc>
          <w:tcPr>
            <w:tcW w:w="1417" w:type="dxa"/>
            <w:tcBorders>
              <w:top w:val="single" w:sz="4" w:space="0" w:color="D9D9D9"/>
              <w:left w:val="single" w:sz="4" w:space="0" w:color="D9D9D9"/>
              <w:bottom w:val="single" w:sz="4" w:space="0" w:color="D9D9D9"/>
              <w:right w:val="single" w:sz="4" w:space="0" w:color="D9D9D9"/>
            </w:tcBorders>
          </w:tcPr>
          <w:p w:rsidR="00DD0B8C" w:rsidRPr="00146DFC" w:rsidRDefault="00DD0B8C" w:rsidP="008F7619">
            <w:pPr>
              <w:spacing w:line="259" w:lineRule="auto"/>
              <w:ind w:left="1"/>
              <w:jc w:val="center"/>
              <w:rPr>
                <w:rFonts w:ascii="Arial" w:hAnsi="Arial" w:cs="Arial"/>
              </w:rPr>
            </w:pPr>
            <w:r w:rsidRPr="00146DFC">
              <w:rPr>
                <w:rFonts w:ascii="Arial" w:hAnsi="Arial" w:cs="Arial"/>
              </w:rPr>
              <w:t>Yes</w:t>
            </w:r>
          </w:p>
        </w:tc>
        <w:tc>
          <w:tcPr>
            <w:tcW w:w="3338"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left"/>
              <w:rPr>
                <w:rFonts w:ascii="Arial" w:hAnsi="Arial" w:cs="Arial"/>
              </w:rPr>
            </w:pPr>
            <w:r w:rsidRPr="00146DFC">
              <w:rPr>
                <w:rFonts w:ascii="Arial" w:hAnsi="Arial" w:cs="Arial"/>
              </w:rPr>
              <w:t xml:space="preserve">A URL pointing to the content of the important message. This could be a link to a page, or a link to a document that contains the important message. </w:t>
            </w:r>
          </w:p>
        </w:tc>
      </w:tr>
      <w:tr w:rsidR="00DD0B8C" w:rsidTr="008F7619">
        <w:trPr>
          <w:trHeight w:val="710"/>
        </w:trPr>
        <w:tc>
          <w:tcPr>
            <w:tcW w:w="1774" w:type="dxa"/>
            <w:tcBorders>
              <w:top w:val="single" w:sz="4" w:space="0" w:color="D9D9D9"/>
              <w:left w:val="single" w:sz="4" w:space="0" w:color="D9D9D9"/>
              <w:bottom w:val="single" w:sz="4" w:space="0" w:color="D9D9D9"/>
              <w:right w:val="single" w:sz="4" w:space="0" w:color="D9D9D9"/>
            </w:tcBorders>
            <w:vAlign w:val="center"/>
          </w:tcPr>
          <w:p w:rsidR="00DD0B8C" w:rsidRPr="00146DFC" w:rsidRDefault="00DD0B8C" w:rsidP="008F7619">
            <w:pPr>
              <w:spacing w:line="259" w:lineRule="auto"/>
              <w:jc w:val="left"/>
              <w:rPr>
                <w:rFonts w:ascii="Arial" w:hAnsi="Arial" w:cs="Arial"/>
              </w:rPr>
            </w:pPr>
            <w:proofErr w:type="spellStart"/>
            <w:r w:rsidRPr="00146DFC">
              <w:rPr>
                <w:rFonts w:ascii="Arial" w:hAnsi="Arial" w:cs="Arial"/>
                <w:b/>
              </w:rPr>
              <w:t>ShortDescription</w:t>
            </w:r>
            <w:proofErr w:type="spellEnd"/>
            <w:r w:rsidRPr="00146DFC">
              <w:rPr>
                <w:rFonts w:ascii="Arial" w:hAnsi="Arial" w:cs="Arial"/>
                <w:b/>
              </w:rPr>
              <w:t xml:space="preserve"> </w:t>
            </w:r>
          </w:p>
        </w:tc>
        <w:tc>
          <w:tcPr>
            <w:tcW w:w="1417"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center"/>
              <w:rPr>
                <w:rFonts w:ascii="Arial" w:hAnsi="Arial" w:cs="Arial"/>
              </w:rPr>
            </w:pPr>
            <w:r w:rsidRPr="00146DFC">
              <w:rPr>
                <w:rFonts w:ascii="Arial" w:hAnsi="Arial" w:cs="Arial"/>
              </w:rPr>
              <w:t>Short</w:t>
            </w:r>
          </w:p>
          <w:p w:rsidR="00DD0B8C" w:rsidRPr="00146DFC" w:rsidRDefault="00DD0B8C" w:rsidP="008F7619">
            <w:pPr>
              <w:spacing w:line="259" w:lineRule="auto"/>
              <w:ind w:left="1"/>
              <w:jc w:val="center"/>
              <w:rPr>
                <w:rFonts w:ascii="Arial" w:hAnsi="Arial" w:cs="Arial"/>
              </w:rPr>
            </w:pPr>
            <w:r w:rsidRPr="00146DFC">
              <w:rPr>
                <w:rFonts w:ascii="Arial" w:hAnsi="Arial" w:cs="Arial"/>
              </w:rPr>
              <w:t>Description</w:t>
            </w:r>
          </w:p>
        </w:tc>
        <w:tc>
          <w:tcPr>
            <w:tcW w:w="1843"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center"/>
              <w:rPr>
                <w:rFonts w:ascii="Arial" w:hAnsi="Arial" w:cs="Arial"/>
              </w:rPr>
            </w:pPr>
            <w:r w:rsidRPr="00146DFC">
              <w:rPr>
                <w:rFonts w:ascii="Arial" w:hAnsi="Arial" w:cs="Arial"/>
              </w:rPr>
              <w:t>Single Line of Text</w:t>
            </w:r>
          </w:p>
        </w:tc>
        <w:tc>
          <w:tcPr>
            <w:tcW w:w="1417" w:type="dxa"/>
            <w:tcBorders>
              <w:top w:val="single" w:sz="4" w:space="0" w:color="D9D9D9"/>
              <w:left w:val="single" w:sz="4" w:space="0" w:color="D9D9D9"/>
              <w:bottom w:val="single" w:sz="4" w:space="0" w:color="D9D9D9"/>
              <w:right w:val="single" w:sz="4" w:space="0" w:color="D9D9D9"/>
            </w:tcBorders>
            <w:vAlign w:val="center"/>
          </w:tcPr>
          <w:p w:rsidR="00DD0B8C" w:rsidRPr="00146DFC" w:rsidRDefault="00DD0B8C" w:rsidP="008F7619">
            <w:pPr>
              <w:spacing w:line="259" w:lineRule="auto"/>
              <w:ind w:left="1"/>
              <w:jc w:val="center"/>
              <w:rPr>
                <w:rFonts w:ascii="Arial" w:hAnsi="Arial" w:cs="Arial"/>
              </w:rPr>
            </w:pPr>
            <w:r w:rsidRPr="00146DFC">
              <w:rPr>
                <w:rFonts w:ascii="Arial" w:hAnsi="Arial" w:cs="Arial"/>
              </w:rPr>
              <w:t>Yes</w:t>
            </w:r>
          </w:p>
        </w:tc>
        <w:tc>
          <w:tcPr>
            <w:tcW w:w="3338" w:type="dxa"/>
            <w:tcBorders>
              <w:top w:val="single" w:sz="4" w:space="0" w:color="D9D9D9"/>
              <w:left w:val="single" w:sz="4" w:space="0" w:color="D9D9D9"/>
              <w:bottom w:val="single" w:sz="4" w:space="0" w:color="D9D9D9"/>
              <w:right w:val="single" w:sz="4" w:space="0" w:color="D9D9D9"/>
            </w:tcBorders>
            <w:vAlign w:val="bottom"/>
          </w:tcPr>
          <w:p w:rsidR="00DD0B8C" w:rsidRPr="00146DFC" w:rsidRDefault="00DD0B8C" w:rsidP="008F7619">
            <w:pPr>
              <w:spacing w:line="259" w:lineRule="auto"/>
              <w:ind w:left="1"/>
              <w:jc w:val="left"/>
              <w:rPr>
                <w:rFonts w:ascii="Arial" w:hAnsi="Arial" w:cs="Arial"/>
              </w:rPr>
            </w:pPr>
            <w:r w:rsidRPr="00146DFC">
              <w:rPr>
                <w:rFonts w:ascii="Arial" w:hAnsi="Arial" w:cs="Arial"/>
              </w:rPr>
              <w:t xml:space="preserve">A short description of the important message. </w:t>
            </w:r>
          </w:p>
        </w:tc>
      </w:tr>
    </w:tbl>
    <w:p w:rsidR="00DD0B8C" w:rsidRPr="0036014D" w:rsidRDefault="00DD0B8C" w:rsidP="00DD0B8C"/>
    <w:p w:rsidR="00DD0B8C" w:rsidRDefault="00DD0B8C" w:rsidP="00DD0B8C">
      <w:pPr>
        <w:spacing w:after="240"/>
        <w:ind w:left="-5" w:right="14"/>
        <w:rPr>
          <w:rFonts w:ascii="Arial" w:hAnsi="Arial" w:cs="Arial"/>
        </w:rPr>
      </w:pPr>
    </w:p>
    <w:p w:rsidR="00DD0B8C" w:rsidRDefault="00DD0B8C" w:rsidP="00DD0B8C">
      <w:pPr>
        <w:spacing w:after="240"/>
        <w:ind w:left="-5" w:right="14"/>
        <w:rPr>
          <w:rFonts w:ascii="Arial" w:hAnsi="Arial" w:cs="Arial"/>
        </w:rPr>
      </w:pPr>
      <w:r w:rsidRPr="00146DFC">
        <w:rPr>
          <w:rFonts w:ascii="Arial" w:hAnsi="Arial" w:cs="Arial"/>
        </w:rPr>
        <w:t xml:space="preserve">If there is more than one important message in the “Important Message” list, only the latest created (not modified) message will be displayed by the Important Message web part. </w:t>
      </w:r>
    </w:p>
    <w:p w:rsidR="00DD0B8C" w:rsidRPr="00146DFC" w:rsidRDefault="00DD0B8C" w:rsidP="00DD0B8C">
      <w:pPr>
        <w:spacing w:after="240"/>
        <w:ind w:left="-5" w:right="14"/>
        <w:rPr>
          <w:rFonts w:ascii="Arial" w:hAnsi="Arial" w:cs="Arial"/>
        </w:rPr>
      </w:pPr>
    </w:p>
    <w:p w:rsidR="00DD0B8C" w:rsidRPr="00146DFC" w:rsidRDefault="00DD0B8C" w:rsidP="00DD0B8C">
      <w:pPr>
        <w:spacing w:after="396"/>
        <w:ind w:left="-5" w:right="14"/>
        <w:rPr>
          <w:rFonts w:ascii="Arial" w:hAnsi="Arial" w:cs="Arial"/>
        </w:rPr>
      </w:pPr>
      <w:r w:rsidRPr="00146DFC">
        <w:rPr>
          <w:rFonts w:ascii="Arial" w:hAnsi="Arial" w:cs="Arial"/>
        </w:rPr>
        <w:t xml:space="preserve">If the user clicks on the image, title or the “Read More” button, the user will be redirected to the URL found in the URL field.  </w:t>
      </w:r>
    </w:p>
    <w:p w:rsidR="00DD0B8C" w:rsidRPr="006E6ADC" w:rsidRDefault="00DD0B8C" w:rsidP="00DD0B8C">
      <w:pPr>
        <w:pStyle w:val="Heading3"/>
        <w:framePr w:wrap="around"/>
      </w:pPr>
      <w:bookmarkStart w:id="263" w:name="_Toc532543718"/>
      <w:r>
        <w:t>9</w:t>
      </w:r>
      <w:r w:rsidRPr="006E6ADC">
        <w:t>.</w:t>
      </w:r>
      <w:r>
        <w:t>2</w:t>
      </w:r>
      <w:r w:rsidRPr="006E6ADC">
        <w:t>.</w:t>
      </w:r>
      <w:r>
        <w:t>6. Announcements Scroller</w:t>
      </w:r>
      <w:bookmarkEnd w:id="263"/>
      <w:r w:rsidRPr="006E6ADC">
        <w:t xml:space="preserve"> </w:t>
      </w:r>
    </w:p>
    <w:p w:rsidR="00DD0B8C" w:rsidRDefault="00DD0B8C" w:rsidP="00DD0B8C">
      <w:pPr>
        <w:spacing w:after="396"/>
        <w:ind w:left="-5" w:right="14"/>
      </w:pPr>
    </w:p>
    <w:p w:rsidR="00DD0B8C" w:rsidRDefault="00DD0B8C" w:rsidP="00DD0B8C">
      <w:pPr>
        <w:spacing w:after="241" w:line="361" w:lineRule="auto"/>
        <w:ind w:right="14"/>
      </w:pPr>
    </w:p>
    <w:p w:rsidR="00DD0B8C" w:rsidRDefault="00DD0B8C" w:rsidP="00DD0B8C">
      <w:pPr>
        <w:spacing w:after="241" w:line="361" w:lineRule="auto"/>
        <w:ind w:right="14"/>
      </w:pPr>
    </w:p>
    <w:p w:rsidR="00DD0B8C" w:rsidRPr="00146DFC" w:rsidRDefault="00DD0B8C" w:rsidP="00DD0B8C">
      <w:pPr>
        <w:spacing w:after="241"/>
        <w:ind w:right="14"/>
        <w:rPr>
          <w:rFonts w:ascii="Arial" w:hAnsi="Arial" w:cs="Arial"/>
        </w:rPr>
      </w:pPr>
      <w:r w:rsidRPr="00146DFC">
        <w:rPr>
          <w:rFonts w:ascii="Arial" w:hAnsi="Arial" w:cs="Arial"/>
        </w:rPr>
        <w:t xml:space="preserve">The Announcements Scroller web part will be used on the home page of the intranet and optionally on the home page of a complex site. The web part will display the titles of the announcements found in the SharePoint Announcements list, found in the current site. The titles of the announcements will scroll from right to left.  </w:t>
      </w:r>
    </w:p>
    <w:p w:rsidR="00DD0B8C" w:rsidRDefault="00DD0B8C" w:rsidP="00DD0B8C">
      <w:pPr>
        <w:spacing w:after="396"/>
        <w:ind w:left="-5" w:right="14"/>
      </w:pPr>
    </w:p>
    <w:p w:rsidR="00DD0B8C" w:rsidRDefault="00DD0B8C" w:rsidP="00DD0B8C">
      <w:pPr>
        <w:keepNext/>
        <w:spacing w:after="396"/>
        <w:ind w:left="-5" w:right="14"/>
      </w:pPr>
      <w:r>
        <w:t xml:space="preserve"> </w:t>
      </w:r>
      <w:r>
        <w:rPr>
          <w:noProof/>
          <w:lang w:val="en-ZA" w:eastAsia="en-ZA"/>
        </w:rPr>
        <w:drawing>
          <wp:inline distT="0" distB="0" distL="0" distR="0" wp14:anchorId="36663885" wp14:editId="0A93184B">
            <wp:extent cx="5731510" cy="31632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731510" cy="316320"/>
                    </a:xfrm>
                    <a:prstGeom prst="rect">
                      <a:avLst/>
                    </a:prstGeom>
                  </pic:spPr>
                </pic:pic>
              </a:graphicData>
            </a:graphic>
          </wp:inline>
        </w:drawing>
      </w:r>
    </w:p>
    <w:p w:rsidR="00DD0B8C" w:rsidRPr="008F0402" w:rsidRDefault="00DD0B8C" w:rsidP="00DD0B8C">
      <w:pPr>
        <w:pStyle w:val="Caption"/>
        <w:rPr>
          <w:rFonts w:ascii="Arial" w:hAnsi="Arial" w:cs="Arial"/>
          <w:sz w:val="18"/>
          <w:szCs w:val="18"/>
        </w:rPr>
      </w:pPr>
      <w:r w:rsidRPr="008F0402">
        <w:rPr>
          <w:rFonts w:ascii="Arial" w:hAnsi="Arial" w:cs="Arial"/>
          <w:sz w:val="18"/>
          <w:szCs w:val="18"/>
        </w:rPr>
        <w:t xml:space="preserve">Figure </w:t>
      </w:r>
      <w:r w:rsidRPr="008F0402">
        <w:rPr>
          <w:rFonts w:ascii="Arial" w:hAnsi="Arial" w:cs="Arial"/>
          <w:sz w:val="18"/>
          <w:szCs w:val="18"/>
        </w:rPr>
        <w:fldChar w:fldCharType="begin"/>
      </w:r>
      <w:r w:rsidRPr="008F0402">
        <w:rPr>
          <w:rFonts w:ascii="Arial" w:hAnsi="Arial" w:cs="Arial"/>
          <w:sz w:val="18"/>
          <w:szCs w:val="18"/>
        </w:rPr>
        <w:instrText xml:space="preserve"> SEQ Figure \* ARABIC </w:instrText>
      </w:r>
      <w:r w:rsidRPr="008F0402">
        <w:rPr>
          <w:rFonts w:ascii="Arial" w:hAnsi="Arial" w:cs="Arial"/>
          <w:sz w:val="18"/>
          <w:szCs w:val="18"/>
        </w:rPr>
        <w:fldChar w:fldCharType="separate"/>
      </w:r>
      <w:r>
        <w:rPr>
          <w:rFonts w:ascii="Arial" w:hAnsi="Arial" w:cs="Arial"/>
          <w:noProof/>
          <w:sz w:val="18"/>
          <w:szCs w:val="18"/>
        </w:rPr>
        <w:t>33</w:t>
      </w:r>
      <w:r w:rsidRPr="008F0402">
        <w:rPr>
          <w:rFonts w:ascii="Arial" w:hAnsi="Arial" w:cs="Arial"/>
          <w:sz w:val="18"/>
          <w:szCs w:val="18"/>
        </w:rPr>
        <w:fldChar w:fldCharType="end"/>
      </w:r>
      <w:r w:rsidRPr="008F0402">
        <w:rPr>
          <w:rFonts w:ascii="Arial" w:hAnsi="Arial" w:cs="Arial"/>
          <w:sz w:val="18"/>
          <w:szCs w:val="18"/>
        </w:rPr>
        <w:t xml:space="preserve"> Announcements Scroller Web Part</w:t>
      </w:r>
    </w:p>
    <w:p w:rsidR="00DD0B8C" w:rsidRDefault="00DD0B8C" w:rsidP="00DD0B8C">
      <w:pPr>
        <w:spacing w:after="241" w:line="361" w:lineRule="auto"/>
        <w:ind w:left="-5" w:right="14"/>
      </w:pPr>
    </w:p>
    <w:p w:rsidR="00DD0B8C" w:rsidRDefault="00DD0B8C" w:rsidP="00DD0B8C">
      <w:pPr>
        <w:spacing w:after="241"/>
        <w:ind w:left="-5" w:right="14"/>
        <w:rPr>
          <w:rFonts w:ascii="Arial" w:hAnsi="Arial" w:cs="Arial"/>
        </w:rPr>
      </w:pPr>
      <w:r w:rsidRPr="00146DFC">
        <w:rPr>
          <w:rFonts w:ascii="Arial" w:hAnsi="Arial" w:cs="Arial"/>
        </w:rPr>
        <w:t xml:space="preserve">By default only the latest five (5) announcements will be displayed, but there will be a property available on the web part that will allow a user with sufficient permissions to configure the amount of items that will be displayed. </w:t>
      </w:r>
    </w:p>
    <w:p w:rsidR="00DD0B8C" w:rsidRPr="00146DFC" w:rsidRDefault="00DD0B8C" w:rsidP="00DD0B8C">
      <w:pPr>
        <w:spacing w:after="241"/>
        <w:ind w:left="-5" w:right="14"/>
        <w:rPr>
          <w:rFonts w:ascii="Arial" w:hAnsi="Arial" w:cs="Arial"/>
        </w:rPr>
      </w:pPr>
    </w:p>
    <w:p w:rsidR="00DD0B8C" w:rsidRDefault="00DD0B8C" w:rsidP="00DD0B8C">
      <w:pPr>
        <w:spacing w:after="205"/>
        <w:ind w:left="-5" w:right="14"/>
        <w:rPr>
          <w:rFonts w:ascii="Arial" w:hAnsi="Arial" w:cs="Arial"/>
        </w:rPr>
      </w:pPr>
      <w:r w:rsidRPr="00146DFC">
        <w:rPr>
          <w:rFonts w:ascii="Arial" w:hAnsi="Arial" w:cs="Arial"/>
        </w:rPr>
        <w:t xml:space="preserve">If a user hovers over the scrolling section of the web part, the announcements will stop scrolling until the users’ mouse leaves the scrolling section of the web part.  </w:t>
      </w:r>
    </w:p>
    <w:p w:rsidR="00DD0B8C" w:rsidRPr="00146DFC" w:rsidRDefault="00DD0B8C" w:rsidP="00DD0B8C">
      <w:pPr>
        <w:spacing w:after="205"/>
        <w:ind w:left="-5" w:right="14"/>
        <w:rPr>
          <w:rFonts w:ascii="Arial" w:hAnsi="Arial" w:cs="Arial"/>
        </w:rPr>
      </w:pPr>
    </w:p>
    <w:p w:rsidR="00DD0B8C" w:rsidRPr="0036014D" w:rsidRDefault="00DD0B8C" w:rsidP="00DD0B8C">
      <w:pPr>
        <w:spacing w:after="308"/>
        <w:ind w:left="-5" w:right="14"/>
      </w:pPr>
      <w:r w:rsidRPr="00146DFC">
        <w:rPr>
          <w:rFonts w:ascii="Arial" w:hAnsi="Arial" w:cs="Arial"/>
        </w:rPr>
        <w:t xml:space="preserve">If a user clicks on the title of the announcement, a standard SharePoint modal pop-up window will appear. The modal pop-up window will display the properties on the announcement list item. </w:t>
      </w:r>
    </w:p>
    <w:p w:rsidR="00DD0B8C" w:rsidRDefault="00DD0B8C" w:rsidP="00DD0B8C">
      <w:pPr>
        <w:spacing w:line="362" w:lineRule="auto"/>
        <w:ind w:left="-5" w:right="14"/>
      </w:pPr>
    </w:p>
    <w:p w:rsidR="00DD0B8C" w:rsidRPr="006E6ADC" w:rsidRDefault="00DD0B8C" w:rsidP="00DD0B8C">
      <w:pPr>
        <w:pStyle w:val="Heading3"/>
        <w:framePr w:wrap="around"/>
      </w:pPr>
      <w:bookmarkStart w:id="264" w:name="_Toc532543719"/>
      <w:r>
        <w:t>9</w:t>
      </w:r>
      <w:r w:rsidRPr="006E6ADC">
        <w:t>.</w:t>
      </w:r>
      <w:r>
        <w:t>2</w:t>
      </w:r>
      <w:r w:rsidRPr="006E6ADC">
        <w:t>.</w:t>
      </w:r>
      <w:r>
        <w:t>7. Most Visited Sites</w:t>
      </w:r>
      <w:bookmarkEnd w:id="264"/>
      <w:r w:rsidRPr="006E6ADC">
        <w:t xml:space="preserve"> </w:t>
      </w:r>
    </w:p>
    <w:p w:rsidR="00DD0B8C" w:rsidRDefault="00DD0B8C" w:rsidP="00DD0B8C"/>
    <w:p w:rsidR="00DD0B8C" w:rsidRDefault="00DD0B8C" w:rsidP="00DD0B8C"/>
    <w:p w:rsidR="00DD0B8C" w:rsidRDefault="00DD0B8C" w:rsidP="00DD0B8C">
      <w:r>
        <w:rPr>
          <w:noProof/>
          <w:lang w:val="en-ZA" w:eastAsia="en-ZA"/>
        </w:rPr>
        <w:drawing>
          <wp:anchor distT="0" distB="0" distL="114300" distR="114300" simplePos="0" relativeHeight="251662336" behindDoc="0" locked="0" layoutInCell="1" allowOverlap="1" wp14:anchorId="4817A93F" wp14:editId="4EC4B1F9">
            <wp:simplePos x="0" y="0"/>
            <wp:positionH relativeFrom="column">
              <wp:posOffset>1295400</wp:posOffset>
            </wp:positionH>
            <wp:positionV relativeFrom="paragraph">
              <wp:posOffset>250190</wp:posOffset>
            </wp:positionV>
            <wp:extent cx="3634740" cy="2133600"/>
            <wp:effectExtent l="1905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634740" cy="2133600"/>
                    </a:xfrm>
                    <a:prstGeom prst="rect">
                      <a:avLst/>
                    </a:prstGeom>
                  </pic:spPr>
                </pic:pic>
              </a:graphicData>
            </a:graphic>
          </wp:anchor>
        </w:drawing>
      </w:r>
    </w:p>
    <w:p w:rsidR="00DD0B8C" w:rsidRDefault="00DD0B8C" w:rsidP="00DD0B8C"/>
    <w:p w:rsidR="00DD0B8C" w:rsidRPr="008F0402" w:rsidRDefault="00DD0B8C" w:rsidP="00DD0B8C">
      <w:pPr>
        <w:spacing w:after="241" w:line="362" w:lineRule="auto"/>
        <w:ind w:right="14"/>
        <w:jc w:val="center"/>
        <w:rPr>
          <w:rFonts w:ascii="Arial" w:hAnsi="Arial" w:cs="Arial"/>
          <w:b/>
          <w:sz w:val="18"/>
          <w:szCs w:val="18"/>
        </w:rPr>
      </w:pPr>
      <w:r w:rsidRPr="008F0402">
        <w:rPr>
          <w:rFonts w:ascii="Arial" w:hAnsi="Arial" w:cs="Arial"/>
          <w:b/>
          <w:sz w:val="18"/>
          <w:szCs w:val="18"/>
        </w:rPr>
        <w:t>Figure 36 Most Visited Sites Web Part</w:t>
      </w:r>
    </w:p>
    <w:p w:rsidR="00DD0B8C" w:rsidRDefault="00DD0B8C" w:rsidP="00DD0B8C">
      <w:pPr>
        <w:spacing w:after="241" w:line="362" w:lineRule="auto"/>
        <w:ind w:left="-5" w:right="14"/>
      </w:pPr>
    </w:p>
    <w:p w:rsidR="00DD0B8C" w:rsidRPr="00A67C43" w:rsidRDefault="00DD0B8C" w:rsidP="00DD0B8C">
      <w:pPr>
        <w:spacing w:after="241"/>
        <w:ind w:left="-5" w:right="14"/>
        <w:rPr>
          <w:rFonts w:ascii="Arial" w:hAnsi="Arial" w:cs="Arial"/>
        </w:rPr>
      </w:pPr>
      <w:r w:rsidRPr="00A67C43">
        <w:rPr>
          <w:rFonts w:ascii="Arial" w:hAnsi="Arial" w:cs="Arial"/>
        </w:rPr>
        <w:t xml:space="preserve">The Most Visited Sites web part will use the SharePoint Usage and Health Data Collection Service information to determine the five (5) most visited sites within SharePoint. The five (5) most visited sites will then get displayed by the Most Visited Sites web part. If a user clicks on the title of one of the five (5) most visited sites, the user will then get redirected the that SharePoint site. </w:t>
      </w:r>
    </w:p>
    <w:p w:rsidR="00DD0B8C" w:rsidRPr="0036014D" w:rsidRDefault="00DD0B8C" w:rsidP="00DD0B8C"/>
    <w:p w:rsidR="00DD0B8C" w:rsidRPr="00A67C43" w:rsidRDefault="00DD0B8C" w:rsidP="00DD0B8C">
      <w:pPr>
        <w:pStyle w:val="Heading2"/>
        <w:rPr>
          <w:rFonts w:ascii="Arial" w:hAnsi="Arial" w:cs="Arial"/>
          <w:sz w:val="24"/>
          <w:szCs w:val="24"/>
        </w:rPr>
      </w:pPr>
      <w:bookmarkStart w:id="265" w:name="_Toc532543720"/>
      <w:r w:rsidRPr="00A67C43">
        <w:rPr>
          <w:rFonts w:ascii="Arial" w:hAnsi="Arial" w:cs="Arial"/>
          <w:sz w:val="24"/>
          <w:szCs w:val="24"/>
        </w:rPr>
        <w:lastRenderedPageBreak/>
        <w:t>Search</w:t>
      </w:r>
      <w:bookmarkEnd w:id="265"/>
    </w:p>
    <w:p w:rsidR="00DD0B8C" w:rsidRDefault="00DD0B8C" w:rsidP="00DD0B8C">
      <w:pPr>
        <w:keepNext/>
        <w:spacing w:after="294" w:line="259" w:lineRule="auto"/>
        <w:ind w:left="-351" w:right="-589"/>
        <w:jc w:val="left"/>
      </w:pPr>
      <w:r>
        <w:rPr>
          <w:rFonts w:ascii="Calibri" w:eastAsia="Calibri" w:hAnsi="Calibri" w:cs="Calibri"/>
          <w:noProof/>
        </w:rPr>
        <mc:AlternateContent>
          <mc:Choice Requires="wpg">
            <w:drawing>
              <wp:inline distT="0" distB="0" distL="0" distR="0">
                <wp:extent cx="6671945" cy="6009005"/>
                <wp:effectExtent l="0" t="0" r="0" b="30480"/>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1945" cy="6009005"/>
                          <a:chOff x="0" y="0"/>
                          <a:chExt cx="66720" cy="60091"/>
                        </a:xfrm>
                      </wpg:grpSpPr>
                      <wps:wsp>
                        <wps:cNvPr id="24" name="Rectangle 48"/>
                        <wps:cNvSpPr>
                          <a:spLocks noChangeArrowheads="1"/>
                        </wps:cNvSpPr>
                        <wps:spPr bwMode="auto">
                          <a:xfrm>
                            <a:off x="66154" y="58528"/>
                            <a:ext cx="467" cy="1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36D99" w:rsidRDefault="00D36D99" w:rsidP="00DD0B8C">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25" name="Picture 4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720" cy="60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5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1950" y="1950"/>
                            <a:ext cx="60838" cy="542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3" o:spid="_x0000_s1033" style="width:525.35pt;height:473.15pt;mso-position-horizontal-relative:char;mso-position-vertical-relative:line" coordsize="66720,600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">
                <v:rect id="Rectangle 48" o:spid="_x0000_s1034" style="position:absolute;left:66154;top:5852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36D99" w:rsidRDefault="00D36D99" w:rsidP="00DD0B8C">
                        <w:pPr>
                          <w:spacing w:after="160" w:line="259" w:lineRule="auto"/>
                          <w:jc w:val="left"/>
                        </w:pPr>
                        <w:r>
                          <w:t xml:space="preserve"> </w:t>
                        </w:r>
                      </w:p>
                    </w:txbxContent>
                  </v:textbox>
                </v:rect>
                <v:shape id="Picture 49" o:spid="_x0000_s1035" type="#_x0000_t75" style="position:absolute;width:66720;height:6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">
                  <v:imagedata r:id="rId199" o:title=""/>
                </v:shape>
                <v:shape id="Picture 50" o:spid="_x0000_s1036" type="#_x0000_t75" style="position:absolute;left:1950;top:1950;width:60838;height:5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">
                  <v:imagedata r:id="rId200" o:title=""/>
                </v:shape>
                <w10:anchorlock/>
              </v:group>
            </w:pict>
          </mc:Fallback>
        </mc:AlternateContent>
      </w:r>
    </w:p>
    <w:p w:rsidR="00DD0B8C" w:rsidRPr="008F0402" w:rsidRDefault="00DD0B8C" w:rsidP="00DD0B8C">
      <w:pPr>
        <w:pStyle w:val="Caption"/>
        <w:rPr>
          <w:rFonts w:ascii="Arial" w:hAnsi="Arial" w:cs="Arial"/>
          <w:sz w:val="18"/>
          <w:szCs w:val="18"/>
        </w:rPr>
      </w:pPr>
      <w:r w:rsidRPr="008F0402">
        <w:rPr>
          <w:rFonts w:ascii="Arial" w:hAnsi="Arial" w:cs="Arial"/>
          <w:sz w:val="18"/>
          <w:szCs w:val="18"/>
        </w:rPr>
        <w:t xml:space="preserve">Figure </w:t>
      </w:r>
      <w:r w:rsidRPr="008F0402">
        <w:rPr>
          <w:rFonts w:ascii="Arial" w:hAnsi="Arial" w:cs="Arial"/>
          <w:sz w:val="18"/>
          <w:szCs w:val="18"/>
        </w:rPr>
        <w:fldChar w:fldCharType="begin"/>
      </w:r>
      <w:r w:rsidRPr="008F0402">
        <w:rPr>
          <w:rFonts w:ascii="Arial" w:hAnsi="Arial" w:cs="Arial"/>
          <w:sz w:val="18"/>
          <w:szCs w:val="18"/>
        </w:rPr>
        <w:instrText xml:space="preserve"> SEQ Figure \* ARABIC </w:instrText>
      </w:r>
      <w:r w:rsidRPr="008F0402">
        <w:rPr>
          <w:rFonts w:ascii="Arial" w:hAnsi="Arial" w:cs="Arial"/>
          <w:sz w:val="18"/>
          <w:szCs w:val="18"/>
        </w:rPr>
        <w:fldChar w:fldCharType="separate"/>
      </w:r>
      <w:r>
        <w:rPr>
          <w:rFonts w:ascii="Arial" w:hAnsi="Arial" w:cs="Arial"/>
          <w:noProof/>
          <w:sz w:val="18"/>
          <w:szCs w:val="18"/>
        </w:rPr>
        <w:t>34</w:t>
      </w:r>
      <w:r w:rsidRPr="008F0402">
        <w:rPr>
          <w:rFonts w:ascii="Arial" w:hAnsi="Arial" w:cs="Arial"/>
          <w:sz w:val="18"/>
          <w:szCs w:val="18"/>
        </w:rPr>
        <w:fldChar w:fldCharType="end"/>
      </w:r>
      <w:r w:rsidRPr="008F0402">
        <w:rPr>
          <w:rFonts w:ascii="Arial" w:hAnsi="Arial" w:cs="Arial"/>
          <w:sz w:val="18"/>
          <w:szCs w:val="18"/>
        </w:rPr>
        <w:t xml:space="preserve"> Sample Search Results Page</w:t>
      </w:r>
    </w:p>
    <w:p w:rsidR="00DD0B8C" w:rsidRPr="00A67C43" w:rsidRDefault="00DD0B8C" w:rsidP="00DD0B8C">
      <w:pPr>
        <w:spacing w:after="240"/>
        <w:ind w:left="-5" w:right="14"/>
        <w:rPr>
          <w:rFonts w:ascii="Arial" w:hAnsi="Arial" w:cs="Arial"/>
          <w:i/>
          <w:color w:val="66BC29"/>
        </w:rPr>
      </w:pPr>
    </w:p>
    <w:p w:rsidR="00DD0B8C" w:rsidRDefault="00DD0B8C" w:rsidP="00DD0B8C">
      <w:pPr>
        <w:spacing w:after="240"/>
        <w:ind w:left="-5" w:right="14"/>
        <w:rPr>
          <w:rFonts w:ascii="Arial" w:hAnsi="Arial" w:cs="Arial"/>
        </w:rPr>
      </w:pPr>
      <w:r w:rsidRPr="00A67C43">
        <w:rPr>
          <w:rFonts w:ascii="Arial" w:hAnsi="Arial" w:cs="Arial"/>
        </w:rPr>
        <w:t xml:space="preserve">A user will be able to search for content, lists, list items, document libraries and documents by using the standard SharePoint search, on various levels: </w:t>
      </w:r>
    </w:p>
    <w:p w:rsidR="00DD0B8C" w:rsidRPr="00A67C43" w:rsidRDefault="00DD0B8C" w:rsidP="00DD0B8C">
      <w:pPr>
        <w:spacing w:after="240"/>
        <w:ind w:left="-5" w:right="14"/>
        <w:rPr>
          <w:rFonts w:ascii="Arial" w:hAnsi="Arial" w:cs="Arial"/>
        </w:rPr>
      </w:pPr>
    </w:p>
    <w:p w:rsidR="00DD0B8C" w:rsidRPr="00A67C43" w:rsidRDefault="00DD0B8C" w:rsidP="00DD0B8C">
      <w:pPr>
        <w:numPr>
          <w:ilvl w:val="0"/>
          <w:numId w:val="39"/>
        </w:numPr>
        <w:ind w:right="14" w:hanging="360"/>
        <w:contextualSpacing w:val="0"/>
        <w:rPr>
          <w:rFonts w:ascii="Arial" w:hAnsi="Arial" w:cs="Arial"/>
        </w:rPr>
      </w:pPr>
      <w:r w:rsidRPr="00A67C43">
        <w:rPr>
          <w:rFonts w:ascii="Arial" w:hAnsi="Arial" w:cs="Arial"/>
        </w:rPr>
        <w:t xml:space="preserve">Library / List Level Search –this search is limited to only the documents in that specific library, or list items in that specific list.  </w:t>
      </w:r>
    </w:p>
    <w:p w:rsidR="00DD0B8C" w:rsidRPr="00A67C43" w:rsidRDefault="00DD0B8C" w:rsidP="00DD0B8C">
      <w:pPr>
        <w:numPr>
          <w:ilvl w:val="0"/>
          <w:numId w:val="39"/>
        </w:numPr>
        <w:ind w:right="14" w:hanging="360"/>
        <w:contextualSpacing w:val="0"/>
        <w:rPr>
          <w:rFonts w:ascii="Arial" w:hAnsi="Arial" w:cs="Arial"/>
        </w:rPr>
      </w:pPr>
      <w:r w:rsidRPr="00A67C43">
        <w:rPr>
          <w:rFonts w:ascii="Arial" w:hAnsi="Arial" w:cs="Arial"/>
        </w:rPr>
        <w:t xml:space="preserve">Web Site Level Search –this search is limited to only the content within that specific web site </w:t>
      </w:r>
    </w:p>
    <w:p w:rsidR="00DD0B8C" w:rsidRPr="00A67C43" w:rsidRDefault="00DD0B8C" w:rsidP="00DD0B8C">
      <w:pPr>
        <w:numPr>
          <w:ilvl w:val="0"/>
          <w:numId w:val="39"/>
        </w:numPr>
        <w:spacing w:after="74"/>
        <w:ind w:right="14" w:hanging="360"/>
        <w:contextualSpacing w:val="0"/>
        <w:rPr>
          <w:rFonts w:ascii="Arial" w:hAnsi="Arial" w:cs="Arial"/>
        </w:rPr>
      </w:pPr>
      <w:r w:rsidRPr="00A67C43">
        <w:rPr>
          <w:rFonts w:ascii="Arial" w:hAnsi="Arial" w:cs="Arial"/>
        </w:rPr>
        <w:t xml:space="preserve">Site Collection Level Search –this search is limited to only the content contained within the specific site collection </w:t>
      </w:r>
    </w:p>
    <w:p w:rsidR="00DD0B8C" w:rsidRPr="00A67C43" w:rsidRDefault="00DD0B8C" w:rsidP="00DD0B8C">
      <w:pPr>
        <w:numPr>
          <w:ilvl w:val="0"/>
          <w:numId w:val="39"/>
        </w:numPr>
        <w:spacing w:after="240"/>
        <w:ind w:right="14" w:hanging="360"/>
        <w:contextualSpacing w:val="0"/>
        <w:rPr>
          <w:rFonts w:ascii="Arial" w:hAnsi="Arial" w:cs="Arial"/>
        </w:rPr>
      </w:pPr>
      <w:r w:rsidRPr="00A67C43">
        <w:rPr>
          <w:rFonts w:ascii="Arial" w:hAnsi="Arial" w:cs="Arial"/>
        </w:rPr>
        <w:t xml:space="preserve">SharePoint Farm Level Search – this search is across all content across the entire SharePoint environment </w:t>
      </w:r>
    </w:p>
    <w:p w:rsidR="00DD0B8C" w:rsidRDefault="00DD0B8C" w:rsidP="00DD0B8C">
      <w:pPr>
        <w:spacing w:after="241"/>
        <w:ind w:left="-5" w:right="14"/>
        <w:rPr>
          <w:rFonts w:ascii="Arial" w:hAnsi="Arial" w:cs="Arial"/>
        </w:rPr>
      </w:pPr>
      <w:r w:rsidRPr="00A67C43">
        <w:rPr>
          <w:rFonts w:ascii="Arial" w:hAnsi="Arial" w:cs="Arial"/>
        </w:rPr>
        <w:lastRenderedPageBreak/>
        <w:t xml:space="preserve">SharePoint Enterprise utilizes a powerful search engine which allows the user to search across all site collections (farm wide search), within a site collection, within a web site contained in a site collection or even within a specific list or library. </w:t>
      </w:r>
    </w:p>
    <w:p w:rsidR="00DD0B8C" w:rsidRPr="00A67C43" w:rsidRDefault="00DD0B8C" w:rsidP="00DD0B8C">
      <w:pPr>
        <w:spacing w:after="241"/>
        <w:ind w:left="-5" w:right="14"/>
        <w:rPr>
          <w:rFonts w:ascii="Arial" w:hAnsi="Arial" w:cs="Arial"/>
        </w:rPr>
      </w:pPr>
    </w:p>
    <w:p w:rsidR="00DD0B8C" w:rsidRDefault="00DD0B8C" w:rsidP="00DD0B8C">
      <w:pPr>
        <w:ind w:left="-5" w:right="14"/>
        <w:rPr>
          <w:rFonts w:ascii="Arial" w:hAnsi="Arial" w:cs="Arial"/>
        </w:rPr>
      </w:pPr>
      <w:r w:rsidRPr="00A67C43">
        <w:rPr>
          <w:rFonts w:ascii="Arial" w:hAnsi="Arial" w:cs="Arial"/>
        </w:rPr>
        <w:t xml:space="preserve">Once a user has received a specific searched result, they may further refine their search by utilising the left hand refiner panel to narrow their search result even further by either author, result type (document, PDF etc.) or by any other metadata fields that apply to the content types that were returned by the search engine.   </w:t>
      </w: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ind w:left="-5" w:right="14"/>
        <w:rPr>
          <w:rFonts w:ascii="Arial" w:hAnsi="Arial" w:cs="Arial"/>
        </w:rPr>
      </w:pPr>
    </w:p>
    <w:p w:rsidR="00DD0B8C" w:rsidRDefault="00DD0B8C" w:rsidP="00DD0B8C">
      <w:pPr>
        <w:rPr>
          <w:rFonts w:ascii="Arial" w:hAnsi="Arial" w:cs="Arial"/>
        </w:rPr>
      </w:pPr>
    </w:p>
    <w:p w:rsidR="00DD0B8C" w:rsidRPr="0036014D" w:rsidRDefault="00DD0B8C" w:rsidP="00DD0B8C"/>
    <w:p w:rsidR="00DD0B8C" w:rsidRPr="00F77D3D" w:rsidRDefault="00DD0B8C" w:rsidP="00DD0B8C">
      <w:pPr>
        <w:pStyle w:val="Heading1"/>
      </w:pPr>
      <w:r>
        <w:lastRenderedPageBreak/>
        <w:t xml:space="preserve"> </w:t>
      </w:r>
      <w:bookmarkStart w:id="266" w:name="_Toc532543721"/>
      <w:r>
        <w:t>ANNEXURE</w:t>
      </w:r>
      <w:bookmarkEnd w:id="266"/>
    </w:p>
    <w:p w:rsidR="00DD0B8C" w:rsidRDefault="00DD0B8C" w:rsidP="00DD0B8C">
      <w:pPr>
        <w:pStyle w:val="Heading2"/>
        <w:rPr>
          <w:rFonts w:ascii="Arial" w:hAnsi="Arial" w:cs="Arial"/>
          <w:sz w:val="24"/>
          <w:szCs w:val="24"/>
        </w:rPr>
      </w:pPr>
      <w:bookmarkStart w:id="267" w:name="_Toc532543722"/>
      <w:r>
        <w:rPr>
          <w:rFonts w:ascii="Arial" w:hAnsi="Arial" w:cs="Arial"/>
          <w:sz w:val="24"/>
          <w:szCs w:val="24"/>
        </w:rPr>
        <w:t>Menu Structure</w:t>
      </w:r>
      <w:bookmarkEnd w:id="267"/>
    </w:p>
    <w:p w:rsidR="00DD0B8C" w:rsidRDefault="00DD0B8C" w:rsidP="00DD0B8C">
      <w:pPr>
        <w:jc w:val="center"/>
      </w:pPr>
    </w:p>
    <w:p w:rsidR="00DD0B8C" w:rsidRDefault="00DD0B8C" w:rsidP="00DD0B8C">
      <w:pPr>
        <w:jc w:val="center"/>
      </w:pPr>
    </w:p>
    <w:p w:rsidR="00DD0B8C" w:rsidRDefault="00DD0B8C" w:rsidP="00DD0B8C">
      <w:pPr>
        <w:jc w:val="center"/>
      </w:pPr>
      <w:r w:rsidRPr="00F8265D">
        <w:rPr>
          <w:lang w:val="en-ZA"/>
        </w:rPr>
        <w:object w:dxaOrig="7216" w:dyaOrig="5390">
          <v:shape id="_x0000_i1026" type="#_x0000_t75" style="width:360.75pt;height:269.25pt" o:ole="">
            <v:imagedata r:id="rId201" o:title=""/>
          </v:shape>
          <o:OLEObject Type="Embed" ProgID="PowerPoint.Slide.12" ShapeID="_x0000_i1026" DrawAspect="Content" ObjectID="_1608593747" r:id="rId202"/>
        </w:object>
      </w: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r w:rsidRPr="00F8265D">
        <w:rPr>
          <w:lang w:val="en-ZA"/>
        </w:rPr>
        <w:object w:dxaOrig="7216" w:dyaOrig="5390">
          <v:shape id="_x0000_i1655" type="#_x0000_t75" style="width:360.75pt;height:269.25pt" o:ole="">
            <v:imagedata r:id="rId203" o:title=""/>
          </v:shape>
          <o:OLEObject Type="Embed" ProgID="PowerPoint.Slide.12" ShapeID="_x0000_i1655" DrawAspect="Content" ObjectID="_1608593748" r:id="rId204"/>
        </w:object>
      </w: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C225B3" w:rsidP="00DD0B8C">
      <w:pPr>
        <w:jc w:val="center"/>
      </w:pPr>
      <w:r w:rsidRPr="00C225B3">
        <w:drawing>
          <wp:inline distT="0" distB="0" distL="0" distR="0" wp14:anchorId="0E2891DE" wp14:editId="0E2AE669">
            <wp:extent cx="4572396" cy="3429297"/>
            <wp:effectExtent l="0" t="0" r="0" b="0"/>
            <wp:docPr id="3736" name="Picture 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72396" cy="3429297"/>
                    </a:xfrm>
                    <a:prstGeom prst="rect">
                      <a:avLst/>
                    </a:prstGeom>
                  </pic:spPr>
                </pic:pic>
              </a:graphicData>
            </a:graphic>
          </wp:inline>
        </w:drawing>
      </w:r>
    </w:p>
    <w:p w:rsidR="00DD0B8C" w:rsidRDefault="00DD0B8C" w:rsidP="00DD0B8C">
      <w:pPr>
        <w:contextualSpacing w:val="0"/>
        <w:jc w:val="left"/>
      </w:pPr>
    </w:p>
    <w:p w:rsidR="00DD0B8C" w:rsidRDefault="00DD0B8C" w:rsidP="00DD0B8C">
      <w:pPr>
        <w:jc w:val="center"/>
      </w:pPr>
    </w:p>
    <w:p w:rsidR="00DD0B8C" w:rsidRDefault="00DD0B8C" w:rsidP="00DD0B8C">
      <w:pPr>
        <w:jc w:val="center"/>
      </w:pPr>
    </w:p>
    <w:p w:rsidR="00DD0B8C" w:rsidRDefault="00C225B3" w:rsidP="00DD0B8C">
      <w:pPr>
        <w:jc w:val="center"/>
      </w:pPr>
      <w:r w:rsidRPr="00C225B3">
        <w:drawing>
          <wp:inline distT="0" distB="0" distL="0" distR="0" wp14:anchorId="5AC4CB9A" wp14:editId="54155B29">
            <wp:extent cx="4572396" cy="3429297"/>
            <wp:effectExtent l="0" t="0" r="0" b="0"/>
            <wp:docPr id="3738" name="Picture 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396" cy="3429297"/>
                    </a:xfrm>
                    <a:prstGeom prst="rect">
                      <a:avLst/>
                    </a:prstGeom>
                  </pic:spPr>
                </pic:pic>
              </a:graphicData>
            </a:graphic>
          </wp:inline>
        </w:drawing>
      </w: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C225B3" w:rsidP="00DD0B8C">
      <w:pPr>
        <w:jc w:val="center"/>
      </w:pPr>
      <w:r w:rsidRPr="00C225B3">
        <w:lastRenderedPageBreak/>
        <w:drawing>
          <wp:inline distT="0" distB="0" distL="0" distR="0" wp14:anchorId="1202A068" wp14:editId="1CCFEA3A">
            <wp:extent cx="4572396" cy="3429297"/>
            <wp:effectExtent l="0" t="0" r="0" b="0"/>
            <wp:docPr id="3739" name="Picture 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396" cy="3429297"/>
                    </a:xfrm>
                    <a:prstGeom prst="rect">
                      <a:avLst/>
                    </a:prstGeom>
                  </pic:spPr>
                </pic:pic>
              </a:graphicData>
            </a:graphic>
          </wp:inline>
        </w:drawing>
      </w:r>
    </w:p>
    <w:p w:rsidR="00DD0B8C" w:rsidRDefault="00DD0B8C" w:rsidP="00DD0B8C">
      <w:pPr>
        <w:jc w:val="center"/>
      </w:pPr>
    </w:p>
    <w:p w:rsidR="00DD0B8C" w:rsidRDefault="00C225B3" w:rsidP="00C225B3">
      <w:pPr>
        <w:contextualSpacing w:val="0"/>
        <w:jc w:val="center"/>
      </w:pPr>
      <w:r w:rsidRPr="00C225B3">
        <w:drawing>
          <wp:inline distT="0" distB="0" distL="0" distR="0" wp14:anchorId="3833F018" wp14:editId="6B974741">
            <wp:extent cx="4572396" cy="3429297"/>
            <wp:effectExtent l="0" t="0" r="0" b="0"/>
            <wp:docPr id="3740" name="Picture 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72396" cy="3429297"/>
                    </a:xfrm>
                    <a:prstGeom prst="rect">
                      <a:avLst/>
                    </a:prstGeom>
                  </pic:spPr>
                </pic:pic>
              </a:graphicData>
            </a:graphic>
          </wp:inline>
        </w:drawing>
      </w:r>
      <w:r w:rsidR="00DD0B8C">
        <w:br w:type="page"/>
      </w:r>
    </w:p>
    <w:p w:rsidR="00DD0B8C" w:rsidRDefault="00DD0B8C" w:rsidP="00DD0B8C">
      <w:pPr>
        <w:jc w:val="center"/>
      </w:pPr>
    </w:p>
    <w:p w:rsidR="00DD0B8C" w:rsidRDefault="00DD0B8C" w:rsidP="00DD0B8C">
      <w:pPr>
        <w:jc w:val="center"/>
      </w:pPr>
    </w:p>
    <w:p w:rsidR="00DD0B8C" w:rsidRDefault="00C225B3" w:rsidP="00DD0B8C">
      <w:pPr>
        <w:jc w:val="center"/>
      </w:pPr>
      <w:r w:rsidRPr="00C225B3">
        <w:drawing>
          <wp:inline distT="0" distB="0" distL="0" distR="0" wp14:anchorId="22FAFE26" wp14:editId="752D3A5D">
            <wp:extent cx="4572396" cy="3429297"/>
            <wp:effectExtent l="0" t="0" r="0" b="0"/>
            <wp:docPr id="3741" name="Picture 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72396" cy="3429297"/>
                    </a:xfrm>
                    <a:prstGeom prst="rect">
                      <a:avLst/>
                    </a:prstGeom>
                  </pic:spPr>
                </pic:pic>
              </a:graphicData>
            </a:graphic>
          </wp:inline>
        </w:drawing>
      </w:r>
    </w:p>
    <w:p w:rsidR="00DD0B8C" w:rsidRDefault="00DD0B8C" w:rsidP="00DD0B8C">
      <w:pPr>
        <w:jc w:val="center"/>
      </w:pPr>
    </w:p>
    <w:p w:rsidR="00DD0B8C" w:rsidRDefault="00DD0B8C" w:rsidP="008505B4">
      <w:pPr>
        <w:contextualSpacing w:val="0"/>
        <w:jc w:val="center"/>
      </w:pPr>
      <w:r>
        <w:br w:type="page"/>
      </w:r>
      <w:r w:rsidR="00C225B3" w:rsidRPr="00C225B3">
        <w:lastRenderedPageBreak/>
        <w:drawing>
          <wp:inline distT="0" distB="0" distL="0" distR="0" wp14:anchorId="59DB002D" wp14:editId="183BFE04">
            <wp:extent cx="4572396" cy="3429297"/>
            <wp:effectExtent l="0" t="0" r="0" b="0"/>
            <wp:docPr id="3742" name="Picture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72396" cy="3429297"/>
                    </a:xfrm>
                    <a:prstGeom prst="rect">
                      <a:avLst/>
                    </a:prstGeom>
                  </pic:spPr>
                </pic:pic>
              </a:graphicData>
            </a:graphic>
          </wp:inline>
        </w:drawing>
      </w:r>
    </w:p>
    <w:p w:rsidR="00DD0B8C" w:rsidRDefault="00DD0B8C" w:rsidP="00DD0B8C">
      <w:pPr>
        <w:jc w:val="center"/>
      </w:pPr>
    </w:p>
    <w:p w:rsidR="00DD0B8C" w:rsidRDefault="00DD0B8C" w:rsidP="00DD0B8C">
      <w:pPr>
        <w:jc w:val="center"/>
      </w:pPr>
    </w:p>
    <w:p w:rsidR="00DD0B8C" w:rsidRDefault="00DD0B8C" w:rsidP="00DD0B8C">
      <w:pPr>
        <w:jc w:val="center"/>
        <w:rPr>
          <w:lang w:val="en-ZA"/>
        </w:rPr>
      </w:pPr>
      <w:r w:rsidRPr="007C2D3C">
        <w:rPr>
          <w:lang w:val="en-ZA"/>
        </w:rPr>
        <w:object w:dxaOrig="7216" w:dyaOrig="5390">
          <v:shape id="_x0000_i1033" type="#_x0000_t75" style="width:360.75pt;height:269.25pt" o:ole="">
            <v:imagedata r:id="rId211" o:title=""/>
          </v:shape>
          <o:OLEObject Type="Embed" ProgID="PowerPoint.Slide.12" ShapeID="_x0000_i1033" DrawAspect="Content" ObjectID="_1608593749" r:id="rId212"/>
        </w:object>
      </w:r>
    </w:p>
    <w:p w:rsidR="00DD0B8C" w:rsidRDefault="00DD0B8C" w:rsidP="00DD0B8C">
      <w:pPr>
        <w:jc w:val="center"/>
        <w:rPr>
          <w:lang w:val="en-ZA"/>
        </w:rPr>
      </w:pPr>
    </w:p>
    <w:p w:rsidR="00DD0B8C" w:rsidRDefault="00DD0B8C" w:rsidP="00DD0B8C">
      <w:pPr>
        <w:jc w:val="center"/>
        <w:rPr>
          <w:lang w:val="en-ZA"/>
        </w:rPr>
      </w:pPr>
    </w:p>
    <w:p w:rsidR="00DD0B8C" w:rsidRDefault="00DD0B8C" w:rsidP="00DD0B8C">
      <w:pPr>
        <w:jc w:val="center"/>
        <w:rPr>
          <w:lang w:val="en-ZA"/>
        </w:rPr>
      </w:pPr>
    </w:p>
    <w:p w:rsidR="00DD0B8C" w:rsidRDefault="00C225B3" w:rsidP="00DD0B8C">
      <w:pPr>
        <w:jc w:val="center"/>
        <w:rPr>
          <w:lang w:val="en-ZA"/>
        </w:rPr>
      </w:pPr>
      <w:r w:rsidRPr="00C225B3">
        <w:rPr>
          <w:lang w:val="en-ZA"/>
        </w:rPr>
        <w:lastRenderedPageBreak/>
        <w:drawing>
          <wp:inline distT="0" distB="0" distL="0" distR="0" wp14:anchorId="4B26E764" wp14:editId="2A04750B">
            <wp:extent cx="4572396" cy="3429297"/>
            <wp:effectExtent l="0" t="0" r="0" b="0"/>
            <wp:docPr id="3743" name="Picture 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72396" cy="3429297"/>
                    </a:xfrm>
                    <a:prstGeom prst="rect">
                      <a:avLst/>
                    </a:prstGeom>
                  </pic:spPr>
                </pic:pic>
              </a:graphicData>
            </a:graphic>
          </wp:inline>
        </w:drawing>
      </w:r>
    </w:p>
    <w:p w:rsidR="00C225B3" w:rsidRDefault="00C225B3" w:rsidP="00DD0B8C">
      <w:pPr>
        <w:jc w:val="center"/>
        <w:rPr>
          <w:lang w:val="en-ZA"/>
        </w:rPr>
      </w:pPr>
      <w:r w:rsidRPr="00C225B3">
        <w:rPr>
          <w:lang w:val="en-ZA"/>
        </w:rPr>
        <w:drawing>
          <wp:inline distT="0" distB="0" distL="0" distR="0" wp14:anchorId="73E01AAC" wp14:editId="0A830F3F">
            <wp:extent cx="4572396" cy="3429297"/>
            <wp:effectExtent l="0" t="0" r="0" b="0"/>
            <wp:docPr id="3744" name="Picture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72396" cy="3429297"/>
                    </a:xfrm>
                    <a:prstGeom prst="rect">
                      <a:avLst/>
                    </a:prstGeom>
                  </pic:spPr>
                </pic:pic>
              </a:graphicData>
            </a:graphic>
          </wp:inline>
        </w:drawing>
      </w:r>
    </w:p>
    <w:p w:rsidR="00C225B3" w:rsidRDefault="00C225B3" w:rsidP="00DD0B8C">
      <w:pPr>
        <w:jc w:val="center"/>
        <w:rPr>
          <w:lang w:val="en-ZA"/>
        </w:rPr>
      </w:pPr>
      <w:r w:rsidRPr="00C225B3">
        <w:rPr>
          <w:lang w:val="en-ZA"/>
        </w:rPr>
        <w:lastRenderedPageBreak/>
        <w:drawing>
          <wp:inline distT="0" distB="0" distL="0" distR="0" wp14:anchorId="54DBF272" wp14:editId="772D1FE3">
            <wp:extent cx="4572396" cy="3429297"/>
            <wp:effectExtent l="0" t="0" r="0" b="0"/>
            <wp:docPr id="3745" name="Picture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72396" cy="3429297"/>
                    </a:xfrm>
                    <a:prstGeom prst="rect">
                      <a:avLst/>
                    </a:prstGeom>
                  </pic:spPr>
                </pic:pic>
              </a:graphicData>
            </a:graphic>
          </wp:inline>
        </w:drawing>
      </w:r>
    </w:p>
    <w:p w:rsidR="00DD0B8C" w:rsidRDefault="00DD0B8C" w:rsidP="00DD0B8C">
      <w:pPr>
        <w:jc w:val="center"/>
        <w:rPr>
          <w:lang w:val="en-ZA"/>
        </w:rPr>
      </w:pPr>
    </w:p>
    <w:p w:rsidR="00DD0B8C" w:rsidRDefault="00C225B3" w:rsidP="00DD0B8C">
      <w:pPr>
        <w:jc w:val="center"/>
      </w:pPr>
      <w:r w:rsidRPr="00C225B3">
        <w:drawing>
          <wp:inline distT="0" distB="0" distL="0" distR="0" wp14:anchorId="56EA1F0A" wp14:editId="497FB146">
            <wp:extent cx="4572396" cy="3429297"/>
            <wp:effectExtent l="0" t="0" r="0" b="0"/>
            <wp:docPr id="3746" name="Picture 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72396" cy="3429297"/>
                    </a:xfrm>
                    <a:prstGeom prst="rect">
                      <a:avLst/>
                    </a:prstGeom>
                  </pic:spPr>
                </pic:pic>
              </a:graphicData>
            </a:graphic>
          </wp:inline>
        </w:drawing>
      </w:r>
    </w:p>
    <w:p w:rsidR="00DD0B8C" w:rsidRDefault="00DD0B8C" w:rsidP="00C225B3">
      <w:pPr>
        <w:contextualSpacing w:val="0"/>
        <w:jc w:val="left"/>
      </w:pPr>
      <w:r>
        <w:br w:type="page"/>
      </w:r>
    </w:p>
    <w:p w:rsidR="00DD0B8C" w:rsidRDefault="00C225B3" w:rsidP="00DD0B8C">
      <w:pPr>
        <w:jc w:val="center"/>
      </w:pPr>
      <w:r w:rsidRPr="00C225B3">
        <w:lastRenderedPageBreak/>
        <w:drawing>
          <wp:inline distT="0" distB="0" distL="0" distR="0" wp14:anchorId="3547FFEB" wp14:editId="5A180198">
            <wp:extent cx="4572396" cy="3429297"/>
            <wp:effectExtent l="0" t="0" r="0" b="0"/>
            <wp:docPr id="3747" name="Picture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72396" cy="3429297"/>
                    </a:xfrm>
                    <a:prstGeom prst="rect">
                      <a:avLst/>
                    </a:prstGeom>
                  </pic:spPr>
                </pic:pic>
              </a:graphicData>
            </a:graphic>
          </wp:inline>
        </w:drawing>
      </w:r>
    </w:p>
    <w:p w:rsidR="00DD0B8C" w:rsidRDefault="00DD0B8C" w:rsidP="008505B4">
      <w:pPr>
        <w:contextualSpacing w:val="0"/>
        <w:jc w:val="left"/>
      </w:pPr>
    </w:p>
    <w:p w:rsidR="00DD0B8C" w:rsidRDefault="00DD0B8C" w:rsidP="00DD0B8C">
      <w:pPr>
        <w:jc w:val="center"/>
      </w:pPr>
    </w:p>
    <w:p w:rsidR="00DD0B8C" w:rsidRDefault="00DD0B8C" w:rsidP="00DD0B8C">
      <w:pPr>
        <w:jc w:val="center"/>
      </w:pPr>
      <w:r w:rsidRPr="007C2D3C">
        <w:rPr>
          <w:lang w:val="en-ZA"/>
        </w:rPr>
        <w:object w:dxaOrig="7216" w:dyaOrig="5390">
          <v:shape id="_x0000_i1037" type="#_x0000_t75" style="width:360.75pt;height:269.25pt" o:ole="">
            <v:imagedata r:id="rId218" o:title=""/>
          </v:shape>
          <o:OLEObject Type="Embed" ProgID="PowerPoint.Slide.12" ShapeID="_x0000_i1037" DrawAspect="Content" ObjectID="_1608593750" r:id="rId219"/>
        </w:object>
      </w: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DD0B8C" w:rsidRDefault="00DD0B8C" w:rsidP="00DD0B8C">
      <w:pPr>
        <w:jc w:val="center"/>
      </w:pPr>
    </w:p>
    <w:p w:rsidR="008F7619" w:rsidRDefault="008F7619"/>
    <w:sectPr w:rsidR="008F7619" w:rsidSect="008F7619">
      <w:headerReference w:type="default" r:id="rId220"/>
      <w:pgSz w:w="11906" w:h="16838"/>
      <w:pgMar w:top="1276" w:right="1440" w:bottom="1440" w:left="1440" w:header="426" w:footer="19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CCC" w:rsidRDefault="00461CCC">
      <w:r>
        <w:separator/>
      </w:r>
    </w:p>
  </w:endnote>
  <w:endnote w:type="continuationSeparator" w:id="0">
    <w:p w:rsidR="00461CCC" w:rsidRDefault="00461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Arial Narrow">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Imago Book">
    <w:altName w:val="Times New Roman"/>
    <w:panose1 w:val="00000000000000000000"/>
    <w:charset w:val="00"/>
    <w:family w:val="swiss"/>
    <w:notTrueType/>
    <w:pitch w:val="variable"/>
    <w:sig w:usb0="00000003" w:usb1="00000000" w:usb2="00000000" w:usb3="00000000" w:csb0="00000001" w:csb1="00000000"/>
  </w:font>
  <w:font w:name="Century Schoolbook">
    <w:altName w:val="Century Schoolbook"/>
    <w:charset w:val="00"/>
    <w:family w:val="roman"/>
    <w:pitch w:val="variable"/>
    <w:sig w:usb0="00000287" w:usb1="00000000" w:usb2="00000000" w:usb3="00000000" w:csb0="0000009F" w:csb1="00000000"/>
  </w:font>
  <w:font w:name="Garamond">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Default="00D36D99" w:rsidP="008F761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D36D99" w:rsidRDefault="00D36D99" w:rsidP="008F7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2241"/>
      <w:gridCol w:w="2436"/>
    </w:tblGrid>
    <w:tr w:rsidR="00D36D99" w:rsidRPr="00C55F0A" w:rsidTr="008F7619">
      <w:tc>
        <w:tcPr>
          <w:tcW w:w="4395" w:type="dxa"/>
        </w:tcPr>
        <w:p w:rsidR="00D36D99" w:rsidRPr="00C55F0A" w:rsidRDefault="00D36D99" w:rsidP="008F7619">
          <w:pPr>
            <w:pStyle w:val="Footer"/>
            <w:jc w:val="left"/>
            <w:rPr>
              <w:rFonts w:ascii="Arial" w:hAnsi="Arial" w:cs="Arial"/>
              <w:sz w:val="18"/>
              <w:szCs w:val="18"/>
            </w:rPr>
          </w:pPr>
          <w:r w:rsidRPr="00C55F0A">
            <w:rPr>
              <w:rFonts w:ascii="Arial" w:hAnsi="Arial" w:cs="Arial"/>
              <w:sz w:val="18"/>
              <w:szCs w:val="18"/>
            </w:rPr>
            <w:t>Intranet Revamp Functional Requirements Specification</w:t>
          </w:r>
        </w:p>
      </w:tc>
      <w:tc>
        <w:tcPr>
          <w:tcW w:w="2241" w:type="dxa"/>
        </w:tcPr>
        <w:p w:rsidR="00D36D99" w:rsidRPr="00C55F0A" w:rsidRDefault="00D36D99" w:rsidP="008F7619">
          <w:pPr>
            <w:pStyle w:val="Footer"/>
            <w:jc w:val="left"/>
            <w:rPr>
              <w:rFonts w:ascii="Arial" w:hAnsi="Arial" w:cs="Arial"/>
              <w:sz w:val="18"/>
              <w:szCs w:val="18"/>
            </w:rPr>
          </w:pPr>
        </w:p>
      </w:tc>
      <w:tc>
        <w:tcPr>
          <w:tcW w:w="2436" w:type="dxa"/>
        </w:tcPr>
        <w:p w:rsidR="00D36D99" w:rsidRPr="00C55F0A" w:rsidRDefault="00D36D99" w:rsidP="008F7619">
          <w:pPr>
            <w:jc w:val="left"/>
            <w:rPr>
              <w:rFonts w:ascii="Arial" w:hAnsi="Arial" w:cs="Arial"/>
              <w:sz w:val="18"/>
              <w:szCs w:val="18"/>
            </w:rPr>
          </w:pPr>
          <w:r w:rsidRPr="00C55F0A">
            <w:rPr>
              <w:rFonts w:ascii="Arial" w:hAnsi="Arial" w:cs="Arial"/>
              <w:sz w:val="18"/>
              <w:szCs w:val="18"/>
            </w:rPr>
            <w:t xml:space="preserve">                         Page </w:t>
          </w:r>
          <w:r w:rsidRPr="00C55F0A">
            <w:rPr>
              <w:rFonts w:ascii="Arial" w:hAnsi="Arial" w:cs="Arial"/>
              <w:sz w:val="18"/>
              <w:szCs w:val="18"/>
            </w:rPr>
            <w:fldChar w:fldCharType="begin"/>
          </w:r>
          <w:r w:rsidRPr="00C55F0A">
            <w:rPr>
              <w:rFonts w:ascii="Arial" w:hAnsi="Arial" w:cs="Arial"/>
              <w:sz w:val="18"/>
              <w:szCs w:val="18"/>
            </w:rPr>
            <w:instrText xml:space="preserve"> PAGE </w:instrText>
          </w:r>
          <w:r w:rsidRPr="00C55F0A">
            <w:rPr>
              <w:rFonts w:ascii="Arial" w:hAnsi="Arial" w:cs="Arial"/>
              <w:sz w:val="18"/>
              <w:szCs w:val="18"/>
            </w:rPr>
            <w:fldChar w:fldCharType="separate"/>
          </w:r>
          <w:r>
            <w:rPr>
              <w:rFonts w:ascii="Arial" w:hAnsi="Arial" w:cs="Arial"/>
              <w:noProof/>
              <w:sz w:val="18"/>
              <w:szCs w:val="18"/>
            </w:rPr>
            <w:t>109</w:t>
          </w:r>
          <w:r w:rsidRPr="00C55F0A">
            <w:rPr>
              <w:rFonts w:ascii="Arial" w:hAnsi="Arial" w:cs="Arial"/>
              <w:sz w:val="18"/>
              <w:szCs w:val="18"/>
            </w:rPr>
            <w:fldChar w:fldCharType="end"/>
          </w:r>
        </w:p>
      </w:tc>
    </w:tr>
  </w:tbl>
  <w:p w:rsidR="00D36D99" w:rsidRPr="00C55F0A" w:rsidRDefault="00D36D99" w:rsidP="008F7619">
    <w:pPr>
      <w:jc w:val="left"/>
      <w:rPr>
        <w:rFonts w:ascii="Arial" w:hAnsi="Arial" w:cs="Arial"/>
        <w:sz w:val="18"/>
        <w:szCs w:val="18"/>
      </w:rPr>
    </w:pPr>
  </w:p>
  <w:p w:rsidR="00D36D99" w:rsidRPr="00C55F0A" w:rsidRDefault="00D36D99" w:rsidP="008F7619">
    <w:pPr>
      <w:pStyle w:val="Footer"/>
      <w:jc w:val="left"/>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CCC" w:rsidRDefault="00461CCC">
      <w:r>
        <w:separator/>
      </w:r>
    </w:p>
  </w:footnote>
  <w:footnote w:type="continuationSeparator" w:id="0">
    <w:p w:rsidR="00461CCC" w:rsidRDefault="00461C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Default="00D36D99" w:rsidP="008F7619">
    <w:pPr>
      <w:pStyle w:val="Header"/>
    </w:pPr>
  </w:p>
  <w:p w:rsidR="00D36D99" w:rsidRDefault="00D36D99" w:rsidP="008F76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Pr="004146B5" w:rsidRDefault="00D36D99" w:rsidP="008F7619">
    <w:pPr>
      <w:pStyle w:val="Header"/>
      <w:jc w:val="left"/>
      <w:rPr>
        <w: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Pr="004146B5" w:rsidRDefault="00D36D99" w:rsidP="008F7619">
    <w:pPr>
      <w:pStyle w:val="Header"/>
      <w:jc w:val="left"/>
      <w:rPr>
        <w:b/>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Pr="004146B5" w:rsidRDefault="00D36D99" w:rsidP="008F7619">
    <w:pPr>
      <w:pStyle w:val="Header"/>
      <w:jc w:val="left"/>
      <w:rPr>
        <w:b/>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6D99" w:rsidRPr="004146B5" w:rsidRDefault="00D36D99" w:rsidP="008F7619">
    <w:pPr>
      <w:pStyle w:val="Header"/>
      <w:jc w:val="lef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70E1CA"/>
    <w:lvl w:ilvl="0">
      <w:start w:val="1"/>
      <w:numFmt w:val="decimal"/>
      <w:pStyle w:val="ListNumber5"/>
      <w:lvlText w:val="%1."/>
      <w:lvlJc w:val="left"/>
      <w:pPr>
        <w:tabs>
          <w:tab w:val="num" w:pos="5595"/>
        </w:tabs>
        <w:ind w:left="5595" w:hanging="360"/>
      </w:pPr>
      <w:rPr>
        <w:rFonts w:cs="Times New Roman"/>
      </w:rPr>
    </w:lvl>
  </w:abstractNum>
  <w:abstractNum w:abstractNumId="1" w15:restartNumberingAfterBreak="0">
    <w:nsid w:val="FFFFFF7D"/>
    <w:multiLevelType w:val="singleLevel"/>
    <w:tmpl w:val="8940DC1E"/>
    <w:lvl w:ilvl="0">
      <w:start w:val="1"/>
      <w:numFmt w:val="decimal"/>
      <w:pStyle w:val="ListNumber4"/>
      <w:lvlText w:val="%1."/>
      <w:lvlJc w:val="left"/>
      <w:pPr>
        <w:tabs>
          <w:tab w:val="num" w:pos="1209"/>
        </w:tabs>
        <w:ind w:left="1209" w:hanging="360"/>
      </w:pPr>
      <w:rPr>
        <w:rFonts w:cs="Times New Roman"/>
      </w:rPr>
    </w:lvl>
  </w:abstractNum>
  <w:abstractNum w:abstractNumId="2" w15:restartNumberingAfterBreak="0">
    <w:nsid w:val="FFFFFF7E"/>
    <w:multiLevelType w:val="singleLevel"/>
    <w:tmpl w:val="15606DB8"/>
    <w:lvl w:ilvl="0">
      <w:start w:val="1"/>
      <w:numFmt w:val="decimal"/>
      <w:pStyle w:val="ListNumber3"/>
      <w:lvlText w:val="%1."/>
      <w:lvlJc w:val="left"/>
      <w:pPr>
        <w:tabs>
          <w:tab w:val="num" w:pos="926"/>
        </w:tabs>
        <w:ind w:left="926" w:hanging="360"/>
      </w:pPr>
      <w:rPr>
        <w:rFonts w:cs="Times New Roman"/>
      </w:rPr>
    </w:lvl>
  </w:abstractNum>
  <w:abstractNum w:abstractNumId="3" w15:restartNumberingAfterBreak="0">
    <w:nsid w:val="FFFFFF7F"/>
    <w:multiLevelType w:val="singleLevel"/>
    <w:tmpl w:val="82F6ADF4"/>
    <w:lvl w:ilvl="0">
      <w:start w:val="1"/>
      <w:numFmt w:val="decimal"/>
      <w:pStyle w:val="ListNumber2"/>
      <w:lvlText w:val="%1."/>
      <w:lvlJc w:val="left"/>
      <w:pPr>
        <w:tabs>
          <w:tab w:val="num" w:pos="643"/>
        </w:tabs>
        <w:ind w:left="643" w:hanging="360"/>
      </w:pPr>
      <w:rPr>
        <w:rFonts w:cs="Times New Roman"/>
      </w:rPr>
    </w:lvl>
  </w:abstractNum>
  <w:abstractNum w:abstractNumId="4" w15:restartNumberingAfterBreak="0">
    <w:nsid w:val="FFFFFF80"/>
    <w:multiLevelType w:val="singleLevel"/>
    <w:tmpl w:val="1F4885F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3"/>
    <w:multiLevelType w:val="singleLevel"/>
    <w:tmpl w:val="3F483DA2"/>
    <w:lvl w:ilvl="0">
      <w:start w:val="1"/>
      <w:numFmt w:val="bullet"/>
      <w:pStyle w:val="ListBullet2"/>
      <w:lvlText w:val=""/>
      <w:lvlJc w:val="left"/>
      <w:pPr>
        <w:tabs>
          <w:tab w:val="num" w:pos="643"/>
        </w:tabs>
        <w:ind w:left="643" w:hanging="360"/>
      </w:pPr>
      <w:rPr>
        <w:rFonts w:ascii="Symbol" w:hAnsi="Symbol" w:hint="default"/>
      </w:rPr>
    </w:lvl>
  </w:abstractNum>
  <w:abstractNum w:abstractNumId="6" w15:restartNumberingAfterBreak="0">
    <w:nsid w:val="FFFFFF88"/>
    <w:multiLevelType w:val="singleLevel"/>
    <w:tmpl w:val="7E4CBDEC"/>
    <w:lvl w:ilvl="0">
      <w:start w:val="1"/>
      <w:numFmt w:val="decimal"/>
      <w:pStyle w:val="ListNumber"/>
      <w:lvlText w:val="%1."/>
      <w:lvlJc w:val="left"/>
      <w:pPr>
        <w:tabs>
          <w:tab w:val="num" w:pos="360"/>
        </w:tabs>
        <w:ind w:left="360" w:hanging="360"/>
      </w:pPr>
      <w:rPr>
        <w:rFonts w:cs="Times New Roman"/>
      </w:rPr>
    </w:lvl>
  </w:abstractNum>
  <w:abstractNum w:abstractNumId="7" w15:restartNumberingAfterBreak="0">
    <w:nsid w:val="FFFFFF89"/>
    <w:multiLevelType w:val="singleLevel"/>
    <w:tmpl w:val="9DD0C218"/>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12B7E18"/>
    <w:multiLevelType w:val="multilevel"/>
    <w:tmpl w:val="0809001F"/>
    <w:styleLink w:val="111111"/>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9" w15:restartNumberingAfterBreak="0">
    <w:nsid w:val="01CE5BD7"/>
    <w:multiLevelType w:val="hybridMultilevel"/>
    <w:tmpl w:val="0E0C235C"/>
    <w:lvl w:ilvl="0" w:tplc="1C090005">
      <w:start w:val="1"/>
      <w:numFmt w:val="bullet"/>
      <w:lvlText w:val=""/>
      <w:lvlJc w:val="left"/>
      <w:pPr>
        <w:ind w:left="2160" w:hanging="360"/>
      </w:pPr>
      <w:rPr>
        <w:rFonts w:ascii="Wingdings" w:hAnsi="Wingdings"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10" w15:restartNumberingAfterBreak="0">
    <w:nsid w:val="03992E58"/>
    <w:multiLevelType w:val="hybridMultilevel"/>
    <w:tmpl w:val="4360401E"/>
    <w:lvl w:ilvl="0" w:tplc="3CD29FC4">
      <w:start w:val="1"/>
      <w:numFmt w:val="bullet"/>
      <w:lvlText w:val="•"/>
      <w:lvlJc w:val="left"/>
      <w:pPr>
        <w:tabs>
          <w:tab w:val="num" w:pos="720"/>
        </w:tabs>
        <w:ind w:left="720" w:hanging="360"/>
      </w:pPr>
      <w:rPr>
        <w:rFonts w:ascii="Arial" w:hAnsi="Arial" w:hint="default"/>
      </w:rPr>
    </w:lvl>
    <w:lvl w:ilvl="1" w:tplc="AA8C4770" w:tentative="1">
      <w:start w:val="1"/>
      <w:numFmt w:val="bullet"/>
      <w:lvlText w:val="•"/>
      <w:lvlJc w:val="left"/>
      <w:pPr>
        <w:tabs>
          <w:tab w:val="num" w:pos="1440"/>
        </w:tabs>
        <w:ind w:left="1440" w:hanging="360"/>
      </w:pPr>
      <w:rPr>
        <w:rFonts w:ascii="Arial" w:hAnsi="Arial" w:hint="default"/>
      </w:rPr>
    </w:lvl>
    <w:lvl w:ilvl="2" w:tplc="DFA2DAC8" w:tentative="1">
      <w:start w:val="1"/>
      <w:numFmt w:val="bullet"/>
      <w:lvlText w:val="•"/>
      <w:lvlJc w:val="left"/>
      <w:pPr>
        <w:tabs>
          <w:tab w:val="num" w:pos="2160"/>
        </w:tabs>
        <w:ind w:left="2160" w:hanging="360"/>
      </w:pPr>
      <w:rPr>
        <w:rFonts w:ascii="Arial" w:hAnsi="Arial" w:hint="default"/>
      </w:rPr>
    </w:lvl>
    <w:lvl w:ilvl="3" w:tplc="D88E6880" w:tentative="1">
      <w:start w:val="1"/>
      <w:numFmt w:val="bullet"/>
      <w:lvlText w:val="•"/>
      <w:lvlJc w:val="left"/>
      <w:pPr>
        <w:tabs>
          <w:tab w:val="num" w:pos="2880"/>
        </w:tabs>
        <w:ind w:left="2880" w:hanging="360"/>
      </w:pPr>
      <w:rPr>
        <w:rFonts w:ascii="Arial" w:hAnsi="Arial" w:hint="default"/>
      </w:rPr>
    </w:lvl>
    <w:lvl w:ilvl="4" w:tplc="826042B4" w:tentative="1">
      <w:start w:val="1"/>
      <w:numFmt w:val="bullet"/>
      <w:lvlText w:val="•"/>
      <w:lvlJc w:val="left"/>
      <w:pPr>
        <w:tabs>
          <w:tab w:val="num" w:pos="3600"/>
        </w:tabs>
        <w:ind w:left="3600" w:hanging="360"/>
      </w:pPr>
      <w:rPr>
        <w:rFonts w:ascii="Arial" w:hAnsi="Arial" w:hint="default"/>
      </w:rPr>
    </w:lvl>
    <w:lvl w:ilvl="5" w:tplc="6E4CC7C8" w:tentative="1">
      <w:start w:val="1"/>
      <w:numFmt w:val="bullet"/>
      <w:lvlText w:val="•"/>
      <w:lvlJc w:val="left"/>
      <w:pPr>
        <w:tabs>
          <w:tab w:val="num" w:pos="4320"/>
        </w:tabs>
        <w:ind w:left="4320" w:hanging="360"/>
      </w:pPr>
      <w:rPr>
        <w:rFonts w:ascii="Arial" w:hAnsi="Arial" w:hint="default"/>
      </w:rPr>
    </w:lvl>
    <w:lvl w:ilvl="6" w:tplc="00D4465E" w:tentative="1">
      <w:start w:val="1"/>
      <w:numFmt w:val="bullet"/>
      <w:lvlText w:val="•"/>
      <w:lvlJc w:val="left"/>
      <w:pPr>
        <w:tabs>
          <w:tab w:val="num" w:pos="5040"/>
        </w:tabs>
        <w:ind w:left="5040" w:hanging="360"/>
      </w:pPr>
      <w:rPr>
        <w:rFonts w:ascii="Arial" w:hAnsi="Arial" w:hint="default"/>
      </w:rPr>
    </w:lvl>
    <w:lvl w:ilvl="7" w:tplc="1550F308" w:tentative="1">
      <w:start w:val="1"/>
      <w:numFmt w:val="bullet"/>
      <w:lvlText w:val="•"/>
      <w:lvlJc w:val="left"/>
      <w:pPr>
        <w:tabs>
          <w:tab w:val="num" w:pos="5760"/>
        </w:tabs>
        <w:ind w:left="5760" w:hanging="360"/>
      </w:pPr>
      <w:rPr>
        <w:rFonts w:ascii="Arial" w:hAnsi="Arial" w:hint="default"/>
      </w:rPr>
    </w:lvl>
    <w:lvl w:ilvl="8" w:tplc="24005FD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493213E"/>
    <w:multiLevelType w:val="hybridMultilevel"/>
    <w:tmpl w:val="1090E49C"/>
    <w:lvl w:ilvl="0" w:tplc="763C494C">
      <w:start w:val="1"/>
      <w:numFmt w:val="bullet"/>
      <w:lvlText w:val=""/>
      <w:lvlJc w:val="left"/>
      <w:pPr>
        <w:ind w:left="0"/>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244E4D2A">
      <w:start w:val="1"/>
      <w:numFmt w:val="bullet"/>
      <w:lvlText w:val="o"/>
      <w:lvlJc w:val="left"/>
      <w:pPr>
        <w:ind w:left="108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2" w:tplc="C20CD4BA">
      <w:start w:val="1"/>
      <w:numFmt w:val="bullet"/>
      <w:lvlText w:val="▪"/>
      <w:lvlJc w:val="left"/>
      <w:pPr>
        <w:ind w:left="18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3" w:tplc="7B0A94DC">
      <w:start w:val="1"/>
      <w:numFmt w:val="bullet"/>
      <w:lvlText w:val="•"/>
      <w:lvlJc w:val="left"/>
      <w:pPr>
        <w:ind w:left="252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4" w:tplc="6AE4309E">
      <w:start w:val="1"/>
      <w:numFmt w:val="bullet"/>
      <w:lvlText w:val="o"/>
      <w:lvlJc w:val="left"/>
      <w:pPr>
        <w:ind w:left="324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5" w:tplc="95FC598A">
      <w:start w:val="1"/>
      <w:numFmt w:val="bullet"/>
      <w:lvlText w:val="▪"/>
      <w:lvlJc w:val="left"/>
      <w:pPr>
        <w:ind w:left="396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6" w:tplc="677C8778">
      <w:start w:val="1"/>
      <w:numFmt w:val="bullet"/>
      <w:lvlText w:val="•"/>
      <w:lvlJc w:val="left"/>
      <w:pPr>
        <w:ind w:left="468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7" w:tplc="9DD45418">
      <w:start w:val="1"/>
      <w:numFmt w:val="bullet"/>
      <w:lvlText w:val="o"/>
      <w:lvlJc w:val="left"/>
      <w:pPr>
        <w:ind w:left="54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8" w:tplc="83D61816">
      <w:start w:val="1"/>
      <w:numFmt w:val="bullet"/>
      <w:lvlText w:val="▪"/>
      <w:lvlJc w:val="left"/>
      <w:pPr>
        <w:ind w:left="612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abstractNum>
  <w:abstractNum w:abstractNumId="12" w15:restartNumberingAfterBreak="0">
    <w:nsid w:val="05D90D5D"/>
    <w:multiLevelType w:val="hybridMultilevel"/>
    <w:tmpl w:val="B3F08B5E"/>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0674403E"/>
    <w:multiLevelType w:val="hybridMultilevel"/>
    <w:tmpl w:val="AA6EED50"/>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abstractNum w:abstractNumId="14" w15:restartNumberingAfterBreak="0">
    <w:nsid w:val="068B426C"/>
    <w:multiLevelType w:val="hybridMultilevel"/>
    <w:tmpl w:val="6114D6C0"/>
    <w:lvl w:ilvl="0" w:tplc="1C090001">
      <w:start w:val="1"/>
      <w:numFmt w:val="bullet"/>
      <w:lvlText w:val=""/>
      <w:lvlJc w:val="left"/>
      <w:pPr>
        <w:tabs>
          <w:tab w:val="num" w:pos="360"/>
        </w:tabs>
        <w:ind w:left="360" w:hanging="360"/>
      </w:pPr>
      <w:rPr>
        <w:rFonts w:ascii="Symbol" w:hAnsi="Symbol" w:hint="default"/>
      </w:rPr>
    </w:lvl>
    <w:lvl w:ilvl="1" w:tplc="3DAEB50E" w:tentative="1">
      <w:start w:val="1"/>
      <w:numFmt w:val="decimal"/>
      <w:lvlText w:val="%2."/>
      <w:lvlJc w:val="left"/>
      <w:pPr>
        <w:tabs>
          <w:tab w:val="num" w:pos="1080"/>
        </w:tabs>
        <w:ind w:left="1080" w:hanging="360"/>
      </w:pPr>
    </w:lvl>
    <w:lvl w:ilvl="2" w:tplc="67B27B20" w:tentative="1">
      <w:start w:val="1"/>
      <w:numFmt w:val="decimal"/>
      <w:lvlText w:val="%3."/>
      <w:lvlJc w:val="left"/>
      <w:pPr>
        <w:tabs>
          <w:tab w:val="num" w:pos="1800"/>
        </w:tabs>
        <w:ind w:left="1800" w:hanging="360"/>
      </w:pPr>
    </w:lvl>
    <w:lvl w:ilvl="3" w:tplc="FB0CB2E2" w:tentative="1">
      <w:start w:val="1"/>
      <w:numFmt w:val="decimal"/>
      <w:lvlText w:val="%4."/>
      <w:lvlJc w:val="left"/>
      <w:pPr>
        <w:tabs>
          <w:tab w:val="num" w:pos="2520"/>
        </w:tabs>
        <w:ind w:left="2520" w:hanging="360"/>
      </w:pPr>
    </w:lvl>
    <w:lvl w:ilvl="4" w:tplc="228C95E8" w:tentative="1">
      <w:start w:val="1"/>
      <w:numFmt w:val="decimal"/>
      <w:lvlText w:val="%5."/>
      <w:lvlJc w:val="left"/>
      <w:pPr>
        <w:tabs>
          <w:tab w:val="num" w:pos="3240"/>
        </w:tabs>
        <w:ind w:left="3240" w:hanging="360"/>
      </w:pPr>
    </w:lvl>
    <w:lvl w:ilvl="5" w:tplc="761EBF48" w:tentative="1">
      <w:start w:val="1"/>
      <w:numFmt w:val="decimal"/>
      <w:lvlText w:val="%6."/>
      <w:lvlJc w:val="left"/>
      <w:pPr>
        <w:tabs>
          <w:tab w:val="num" w:pos="3960"/>
        </w:tabs>
        <w:ind w:left="3960" w:hanging="360"/>
      </w:pPr>
    </w:lvl>
    <w:lvl w:ilvl="6" w:tplc="BC049270" w:tentative="1">
      <w:start w:val="1"/>
      <w:numFmt w:val="decimal"/>
      <w:lvlText w:val="%7."/>
      <w:lvlJc w:val="left"/>
      <w:pPr>
        <w:tabs>
          <w:tab w:val="num" w:pos="4680"/>
        </w:tabs>
        <w:ind w:left="4680" w:hanging="360"/>
      </w:pPr>
    </w:lvl>
    <w:lvl w:ilvl="7" w:tplc="4E44192E" w:tentative="1">
      <w:start w:val="1"/>
      <w:numFmt w:val="decimal"/>
      <w:lvlText w:val="%8."/>
      <w:lvlJc w:val="left"/>
      <w:pPr>
        <w:tabs>
          <w:tab w:val="num" w:pos="5400"/>
        </w:tabs>
        <w:ind w:left="5400" w:hanging="360"/>
      </w:pPr>
    </w:lvl>
    <w:lvl w:ilvl="8" w:tplc="7D2C89DA" w:tentative="1">
      <w:start w:val="1"/>
      <w:numFmt w:val="decimal"/>
      <w:lvlText w:val="%9."/>
      <w:lvlJc w:val="left"/>
      <w:pPr>
        <w:tabs>
          <w:tab w:val="num" w:pos="6120"/>
        </w:tabs>
        <w:ind w:left="6120" w:hanging="360"/>
      </w:pPr>
    </w:lvl>
  </w:abstractNum>
  <w:abstractNum w:abstractNumId="15" w15:restartNumberingAfterBreak="0">
    <w:nsid w:val="08EB4DB1"/>
    <w:multiLevelType w:val="hybridMultilevel"/>
    <w:tmpl w:val="72A24798"/>
    <w:lvl w:ilvl="0" w:tplc="130AC2B2">
      <w:start w:val="1"/>
      <w:numFmt w:val="bullet"/>
      <w:lvlText w:val="•"/>
      <w:lvlJc w:val="left"/>
      <w:pPr>
        <w:tabs>
          <w:tab w:val="num" w:pos="720"/>
        </w:tabs>
        <w:ind w:left="720" w:hanging="360"/>
      </w:pPr>
      <w:rPr>
        <w:rFonts w:ascii="Arial" w:hAnsi="Arial" w:hint="default"/>
      </w:rPr>
    </w:lvl>
    <w:lvl w:ilvl="1" w:tplc="D6B6912A" w:tentative="1">
      <w:start w:val="1"/>
      <w:numFmt w:val="bullet"/>
      <w:lvlText w:val="•"/>
      <w:lvlJc w:val="left"/>
      <w:pPr>
        <w:tabs>
          <w:tab w:val="num" w:pos="1440"/>
        </w:tabs>
        <w:ind w:left="1440" w:hanging="360"/>
      </w:pPr>
      <w:rPr>
        <w:rFonts w:ascii="Arial" w:hAnsi="Arial" w:hint="default"/>
      </w:rPr>
    </w:lvl>
    <w:lvl w:ilvl="2" w:tplc="5C161CBA" w:tentative="1">
      <w:start w:val="1"/>
      <w:numFmt w:val="bullet"/>
      <w:lvlText w:val="•"/>
      <w:lvlJc w:val="left"/>
      <w:pPr>
        <w:tabs>
          <w:tab w:val="num" w:pos="2160"/>
        </w:tabs>
        <w:ind w:left="2160" w:hanging="360"/>
      </w:pPr>
      <w:rPr>
        <w:rFonts w:ascii="Arial" w:hAnsi="Arial" w:hint="default"/>
      </w:rPr>
    </w:lvl>
    <w:lvl w:ilvl="3" w:tplc="800E11D0" w:tentative="1">
      <w:start w:val="1"/>
      <w:numFmt w:val="bullet"/>
      <w:lvlText w:val="•"/>
      <w:lvlJc w:val="left"/>
      <w:pPr>
        <w:tabs>
          <w:tab w:val="num" w:pos="2880"/>
        </w:tabs>
        <w:ind w:left="2880" w:hanging="360"/>
      </w:pPr>
      <w:rPr>
        <w:rFonts w:ascii="Arial" w:hAnsi="Arial" w:hint="default"/>
      </w:rPr>
    </w:lvl>
    <w:lvl w:ilvl="4" w:tplc="A50642BC" w:tentative="1">
      <w:start w:val="1"/>
      <w:numFmt w:val="bullet"/>
      <w:lvlText w:val="•"/>
      <w:lvlJc w:val="left"/>
      <w:pPr>
        <w:tabs>
          <w:tab w:val="num" w:pos="3600"/>
        </w:tabs>
        <w:ind w:left="3600" w:hanging="360"/>
      </w:pPr>
      <w:rPr>
        <w:rFonts w:ascii="Arial" w:hAnsi="Arial" w:hint="default"/>
      </w:rPr>
    </w:lvl>
    <w:lvl w:ilvl="5" w:tplc="8B54925C" w:tentative="1">
      <w:start w:val="1"/>
      <w:numFmt w:val="bullet"/>
      <w:lvlText w:val="•"/>
      <w:lvlJc w:val="left"/>
      <w:pPr>
        <w:tabs>
          <w:tab w:val="num" w:pos="4320"/>
        </w:tabs>
        <w:ind w:left="4320" w:hanging="360"/>
      </w:pPr>
      <w:rPr>
        <w:rFonts w:ascii="Arial" w:hAnsi="Arial" w:hint="default"/>
      </w:rPr>
    </w:lvl>
    <w:lvl w:ilvl="6" w:tplc="40929942" w:tentative="1">
      <w:start w:val="1"/>
      <w:numFmt w:val="bullet"/>
      <w:lvlText w:val="•"/>
      <w:lvlJc w:val="left"/>
      <w:pPr>
        <w:tabs>
          <w:tab w:val="num" w:pos="5040"/>
        </w:tabs>
        <w:ind w:left="5040" w:hanging="360"/>
      </w:pPr>
      <w:rPr>
        <w:rFonts w:ascii="Arial" w:hAnsi="Arial" w:hint="default"/>
      </w:rPr>
    </w:lvl>
    <w:lvl w:ilvl="7" w:tplc="0FEE76E8" w:tentative="1">
      <w:start w:val="1"/>
      <w:numFmt w:val="bullet"/>
      <w:lvlText w:val="•"/>
      <w:lvlJc w:val="left"/>
      <w:pPr>
        <w:tabs>
          <w:tab w:val="num" w:pos="5760"/>
        </w:tabs>
        <w:ind w:left="5760" w:hanging="360"/>
      </w:pPr>
      <w:rPr>
        <w:rFonts w:ascii="Arial" w:hAnsi="Arial" w:hint="default"/>
      </w:rPr>
    </w:lvl>
    <w:lvl w:ilvl="8" w:tplc="1DB87A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A186F54"/>
    <w:multiLevelType w:val="hybridMultilevel"/>
    <w:tmpl w:val="6FA212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0C7E01E6"/>
    <w:multiLevelType w:val="hybridMultilevel"/>
    <w:tmpl w:val="217AADC6"/>
    <w:lvl w:ilvl="0" w:tplc="1C090005">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8" w15:restartNumberingAfterBreak="0">
    <w:nsid w:val="1736348B"/>
    <w:multiLevelType w:val="hybridMultilevel"/>
    <w:tmpl w:val="0746627E"/>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19C97A4A"/>
    <w:multiLevelType w:val="hybridMultilevel"/>
    <w:tmpl w:val="618475F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1B541F97"/>
    <w:multiLevelType w:val="multilevel"/>
    <w:tmpl w:val="CB147A00"/>
    <w:lvl w:ilvl="0">
      <w:start w:val="1"/>
      <w:numFmt w:val="bullet"/>
      <w:pStyle w:val="Bullet"/>
      <w:lvlText w:val=""/>
      <w:lvlJc w:val="left"/>
      <w:pPr>
        <w:tabs>
          <w:tab w:val="num" w:pos="1008"/>
        </w:tabs>
        <w:ind w:left="1008" w:hanging="504"/>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BBA5446"/>
    <w:multiLevelType w:val="hybridMultilevel"/>
    <w:tmpl w:val="747407D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2" w15:restartNumberingAfterBreak="0">
    <w:nsid w:val="1C3E2F69"/>
    <w:multiLevelType w:val="multilevel"/>
    <w:tmpl w:val="0150BACA"/>
    <w:lvl w:ilvl="0">
      <w:start w:val="1"/>
      <w:numFmt w:val="upperLetter"/>
      <w:suff w:val="space"/>
      <w:lvlText w:val="Appendix %1. "/>
      <w:lvlJc w:val="left"/>
      <w:rPr>
        <w:rFonts w:cs="Times New Roman"/>
      </w:rPr>
    </w:lvl>
    <w:lvl w:ilvl="1">
      <w:start w:val="1"/>
      <w:numFmt w:val="decimal"/>
      <w:lvlText w:val="%1.%2"/>
      <w:lvlJc w:val="left"/>
      <w:pPr>
        <w:tabs>
          <w:tab w:val="num" w:pos="720"/>
        </w:tabs>
      </w:pPr>
      <w:rPr>
        <w:rFonts w:cs="Times New Roman"/>
      </w:rPr>
    </w:lvl>
    <w:lvl w:ilvl="2">
      <w:start w:val="1"/>
      <w:numFmt w:val="decimal"/>
      <w:pStyle w:val="Appendix3"/>
      <w:lvlText w:val="%1.%2.%3"/>
      <w:lvlJc w:val="left"/>
      <w:pPr>
        <w:tabs>
          <w:tab w:val="num" w:pos="720"/>
        </w:tabs>
      </w:pPr>
      <w:rPr>
        <w:rFonts w:cs="Times New Roman"/>
      </w:rPr>
    </w:lvl>
    <w:lvl w:ilvl="3">
      <w:start w:val="1"/>
      <w:numFmt w:val="decimal"/>
      <w:pStyle w:val="Appendix4"/>
      <w:lvlText w:val="%1.%2.%3.%4"/>
      <w:lvlJc w:val="left"/>
      <w:pPr>
        <w:tabs>
          <w:tab w:val="num" w:pos="1080"/>
        </w:tabs>
      </w:pPr>
      <w:rPr>
        <w:rFonts w:cs="Times New Roman"/>
      </w:rPr>
    </w:lvl>
    <w:lvl w:ilvl="4">
      <w:start w:val="1"/>
      <w:numFmt w:val="decimal"/>
      <w:lvlText w:val="%1.%2.%3.%4.%5"/>
      <w:lvlJc w:val="left"/>
      <w:pPr>
        <w:tabs>
          <w:tab w:val="num" w:pos="1080"/>
        </w:tabs>
      </w:pPr>
      <w:rPr>
        <w:rFonts w:cs="Times New Roman"/>
      </w:rPr>
    </w:lvl>
    <w:lvl w:ilvl="5">
      <w:start w:val="1"/>
      <w:numFmt w:val="decimal"/>
      <w:lvlText w:val="%1.%2.%3.%4.%5.%6"/>
      <w:lvlJc w:val="left"/>
      <w:pPr>
        <w:tabs>
          <w:tab w:val="num" w:pos="0"/>
        </w:tabs>
      </w:pPr>
      <w:rPr>
        <w:rFonts w:cs="Times New Roman"/>
      </w:rPr>
    </w:lvl>
    <w:lvl w:ilvl="6">
      <w:start w:val="1"/>
      <w:numFmt w:val="decimal"/>
      <w:lvlText w:val="%1.%2.%3.%4.%5.%6.%7"/>
      <w:lvlJc w:val="left"/>
      <w:pPr>
        <w:tabs>
          <w:tab w:val="num" w:pos="0"/>
        </w:tabs>
      </w:pPr>
      <w:rPr>
        <w:rFonts w:cs="Times New Roman"/>
      </w:rPr>
    </w:lvl>
    <w:lvl w:ilvl="7">
      <w:start w:val="1"/>
      <w:numFmt w:val="decimal"/>
      <w:lvlText w:val="%1.%2.%3.%4.%5.%6.%7.%8"/>
      <w:lvlJc w:val="left"/>
      <w:pPr>
        <w:tabs>
          <w:tab w:val="num" w:pos="0"/>
        </w:tabs>
      </w:pPr>
      <w:rPr>
        <w:rFonts w:cs="Times New Roman"/>
      </w:rPr>
    </w:lvl>
    <w:lvl w:ilvl="8">
      <w:start w:val="1"/>
      <w:numFmt w:val="decimal"/>
      <w:lvlText w:val="%1.%2.%3.%4.%5.%6.%7.%8.%9"/>
      <w:lvlJc w:val="left"/>
      <w:pPr>
        <w:tabs>
          <w:tab w:val="num" w:pos="0"/>
        </w:tabs>
      </w:pPr>
      <w:rPr>
        <w:rFonts w:cs="Times New Roman"/>
      </w:rPr>
    </w:lvl>
  </w:abstractNum>
  <w:abstractNum w:abstractNumId="23" w15:restartNumberingAfterBreak="0">
    <w:nsid w:val="1E653CCE"/>
    <w:multiLevelType w:val="hybridMultilevel"/>
    <w:tmpl w:val="C77A058E"/>
    <w:lvl w:ilvl="0" w:tplc="763C494C">
      <w:start w:val="1"/>
      <w:numFmt w:val="bullet"/>
      <w:lvlText w:val=""/>
      <w:lvlJc w:val="left"/>
      <w:pPr>
        <w:ind w:left="0"/>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244E4D2A">
      <w:start w:val="1"/>
      <w:numFmt w:val="bullet"/>
      <w:lvlText w:val="o"/>
      <w:lvlJc w:val="left"/>
      <w:pPr>
        <w:ind w:left="108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2" w:tplc="C20CD4BA">
      <w:start w:val="1"/>
      <w:numFmt w:val="bullet"/>
      <w:lvlText w:val="▪"/>
      <w:lvlJc w:val="left"/>
      <w:pPr>
        <w:ind w:left="18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3" w:tplc="7B0A94DC">
      <w:start w:val="1"/>
      <w:numFmt w:val="bullet"/>
      <w:lvlText w:val="•"/>
      <w:lvlJc w:val="left"/>
      <w:pPr>
        <w:ind w:left="252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4" w:tplc="6AE4309E">
      <w:start w:val="1"/>
      <w:numFmt w:val="bullet"/>
      <w:lvlText w:val="o"/>
      <w:lvlJc w:val="left"/>
      <w:pPr>
        <w:ind w:left="324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5" w:tplc="95FC598A">
      <w:start w:val="1"/>
      <w:numFmt w:val="bullet"/>
      <w:lvlText w:val="▪"/>
      <w:lvlJc w:val="left"/>
      <w:pPr>
        <w:ind w:left="396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6" w:tplc="677C8778">
      <w:start w:val="1"/>
      <w:numFmt w:val="bullet"/>
      <w:lvlText w:val="•"/>
      <w:lvlJc w:val="left"/>
      <w:pPr>
        <w:ind w:left="468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7" w:tplc="9DD45418">
      <w:start w:val="1"/>
      <w:numFmt w:val="bullet"/>
      <w:lvlText w:val="o"/>
      <w:lvlJc w:val="left"/>
      <w:pPr>
        <w:ind w:left="54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8" w:tplc="83D61816">
      <w:start w:val="1"/>
      <w:numFmt w:val="bullet"/>
      <w:lvlText w:val="▪"/>
      <w:lvlJc w:val="left"/>
      <w:pPr>
        <w:ind w:left="612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abstractNum>
  <w:abstractNum w:abstractNumId="24" w15:restartNumberingAfterBreak="0">
    <w:nsid w:val="1E781944"/>
    <w:multiLevelType w:val="hybridMultilevel"/>
    <w:tmpl w:val="12360124"/>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5" w15:restartNumberingAfterBreak="0">
    <w:nsid w:val="1FC73AAB"/>
    <w:multiLevelType w:val="hybridMultilevel"/>
    <w:tmpl w:val="136ED8DA"/>
    <w:lvl w:ilvl="0" w:tplc="1C090019">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21BA1835"/>
    <w:multiLevelType w:val="hybridMultilevel"/>
    <w:tmpl w:val="AD82F618"/>
    <w:lvl w:ilvl="0" w:tplc="1C090005">
      <w:start w:val="1"/>
      <w:numFmt w:val="bullet"/>
      <w:lvlText w:val=""/>
      <w:lvlJc w:val="left"/>
      <w:pPr>
        <w:ind w:left="1496" w:hanging="360"/>
      </w:pPr>
      <w:rPr>
        <w:rFonts w:ascii="Wingdings" w:hAnsi="Wingdings" w:hint="default"/>
      </w:rPr>
    </w:lvl>
    <w:lvl w:ilvl="1" w:tplc="1C090003" w:tentative="1">
      <w:start w:val="1"/>
      <w:numFmt w:val="bullet"/>
      <w:lvlText w:val="o"/>
      <w:lvlJc w:val="left"/>
      <w:pPr>
        <w:ind w:left="2216" w:hanging="360"/>
      </w:pPr>
      <w:rPr>
        <w:rFonts w:ascii="Courier New" w:hAnsi="Courier New" w:cs="Courier New" w:hint="default"/>
      </w:rPr>
    </w:lvl>
    <w:lvl w:ilvl="2" w:tplc="1C090005" w:tentative="1">
      <w:start w:val="1"/>
      <w:numFmt w:val="bullet"/>
      <w:lvlText w:val=""/>
      <w:lvlJc w:val="left"/>
      <w:pPr>
        <w:ind w:left="2936" w:hanging="360"/>
      </w:pPr>
      <w:rPr>
        <w:rFonts w:ascii="Wingdings" w:hAnsi="Wingdings" w:hint="default"/>
      </w:rPr>
    </w:lvl>
    <w:lvl w:ilvl="3" w:tplc="1C090001" w:tentative="1">
      <w:start w:val="1"/>
      <w:numFmt w:val="bullet"/>
      <w:lvlText w:val=""/>
      <w:lvlJc w:val="left"/>
      <w:pPr>
        <w:ind w:left="3656" w:hanging="360"/>
      </w:pPr>
      <w:rPr>
        <w:rFonts w:ascii="Symbol" w:hAnsi="Symbol" w:hint="default"/>
      </w:rPr>
    </w:lvl>
    <w:lvl w:ilvl="4" w:tplc="1C090003" w:tentative="1">
      <w:start w:val="1"/>
      <w:numFmt w:val="bullet"/>
      <w:lvlText w:val="o"/>
      <w:lvlJc w:val="left"/>
      <w:pPr>
        <w:ind w:left="4376" w:hanging="360"/>
      </w:pPr>
      <w:rPr>
        <w:rFonts w:ascii="Courier New" w:hAnsi="Courier New" w:cs="Courier New" w:hint="default"/>
      </w:rPr>
    </w:lvl>
    <w:lvl w:ilvl="5" w:tplc="1C090005" w:tentative="1">
      <w:start w:val="1"/>
      <w:numFmt w:val="bullet"/>
      <w:lvlText w:val=""/>
      <w:lvlJc w:val="left"/>
      <w:pPr>
        <w:ind w:left="5096" w:hanging="360"/>
      </w:pPr>
      <w:rPr>
        <w:rFonts w:ascii="Wingdings" w:hAnsi="Wingdings" w:hint="default"/>
      </w:rPr>
    </w:lvl>
    <w:lvl w:ilvl="6" w:tplc="1C090001" w:tentative="1">
      <w:start w:val="1"/>
      <w:numFmt w:val="bullet"/>
      <w:lvlText w:val=""/>
      <w:lvlJc w:val="left"/>
      <w:pPr>
        <w:ind w:left="5816" w:hanging="360"/>
      </w:pPr>
      <w:rPr>
        <w:rFonts w:ascii="Symbol" w:hAnsi="Symbol" w:hint="default"/>
      </w:rPr>
    </w:lvl>
    <w:lvl w:ilvl="7" w:tplc="1C090003" w:tentative="1">
      <w:start w:val="1"/>
      <w:numFmt w:val="bullet"/>
      <w:lvlText w:val="o"/>
      <w:lvlJc w:val="left"/>
      <w:pPr>
        <w:ind w:left="6536" w:hanging="360"/>
      </w:pPr>
      <w:rPr>
        <w:rFonts w:ascii="Courier New" w:hAnsi="Courier New" w:cs="Courier New" w:hint="default"/>
      </w:rPr>
    </w:lvl>
    <w:lvl w:ilvl="8" w:tplc="1C090005" w:tentative="1">
      <w:start w:val="1"/>
      <w:numFmt w:val="bullet"/>
      <w:lvlText w:val=""/>
      <w:lvlJc w:val="left"/>
      <w:pPr>
        <w:ind w:left="7256" w:hanging="360"/>
      </w:pPr>
      <w:rPr>
        <w:rFonts w:ascii="Wingdings" w:hAnsi="Wingdings" w:hint="default"/>
      </w:rPr>
    </w:lvl>
  </w:abstractNum>
  <w:abstractNum w:abstractNumId="27" w15:restartNumberingAfterBreak="0">
    <w:nsid w:val="231E010B"/>
    <w:multiLevelType w:val="hybridMultilevel"/>
    <w:tmpl w:val="4AF617EA"/>
    <w:lvl w:ilvl="0" w:tplc="763C494C">
      <w:start w:val="1"/>
      <w:numFmt w:val="bullet"/>
      <w:lvlText w:val=""/>
      <w:lvlJc w:val="left"/>
      <w:pPr>
        <w:ind w:left="0"/>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244E4D2A">
      <w:start w:val="1"/>
      <w:numFmt w:val="bullet"/>
      <w:lvlText w:val="o"/>
      <w:lvlJc w:val="left"/>
      <w:pPr>
        <w:ind w:left="108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2" w:tplc="C20CD4BA">
      <w:start w:val="1"/>
      <w:numFmt w:val="bullet"/>
      <w:lvlText w:val="▪"/>
      <w:lvlJc w:val="left"/>
      <w:pPr>
        <w:ind w:left="18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3" w:tplc="7B0A94DC">
      <w:start w:val="1"/>
      <w:numFmt w:val="bullet"/>
      <w:lvlText w:val="•"/>
      <w:lvlJc w:val="left"/>
      <w:pPr>
        <w:ind w:left="252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4" w:tplc="6AE4309E">
      <w:start w:val="1"/>
      <w:numFmt w:val="bullet"/>
      <w:lvlText w:val="o"/>
      <w:lvlJc w:val="left"/>
      <w:pPr>
        <w:ind w:left="324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5" w:tplc="95FC598A">
      <w:start w:val="1"/>
      <w:numFmt w:val="bullet"/>
      <w:lvlText w:val="▪"/>
      <w:lvlJc w:val="left"/>
      <w:pPr>
        <w:ind w:left="396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6" w:tplc="677C8778">
      <w:start w:val="1"/>
      <w:numFmt w:val="bullet"/>
      <w:lvlText w:val="•"/>
      <w:lvlJc w:val="left"/>
      <w:pPr>
        <w:ind w:left="468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7" w:tplc="9DD45418">
      <w:start w:val="1"/>
      <w:numFmt w:val="bullet"/>
      <w:lvlText w:val="o"/>
      <w:lvlJc w:val="left"/>
      <w:pPr>
        <w:ind w:left="54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8" w:tplc="83D61816">
      <w:start w:val="1"/>
      <w:numFmt w:val="bullet"/>
      <w:lvlText w:val="▪"/>
      <w:lvlJc w:val="left"/>
      <w:pPr>
        <w:ind w:left="612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abstractNum>
  <w:abstractNum w:abstractNumId="28" w15:restartNumberingAfterBreak="0">
    <w:nsid w:val="257F4109"/>
    <w:multiLevelType w:val="hybridMultilevel"/>
    <w:tmpl w:val="49A0CED0"/>
    <w:lvl w:ilvl="0" w:tplc="763C494C">
      <w:start w:val="1"/>
      <w:numFmt w:val="bullet"/>
      <w:lvlText w:val=""/>
      <w:lvlJc w:val="left"/>
      <w:pPr>
        <w:ind w:left="720" w:hanging="360"/>
      </w:pPr>
      <w:rPr>
        <w:rFonts w:ascii="Symbol" w:hAnsi="Symbol" w:hint="default"/>
        <w:b w:val="0"/>
        <w:i w:val="0"/>
        <w:strike w:val="0"/>
        <w:dstrike w:val="0"/>
        <w:color w:val="auto"/>
        <w:sz w:val="20"/>
        <w:szCs w:val="20"/>
        <w:u w:val="none" w:color="000000"/>
        <w:vertAlign w:val="baseline"/>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25C52D26"/>
    <w:multiLevelType w:val="hybridMultilevel"/>
    <w:tmpl w:val="F32ED5C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0" w15:restartNumberingAfterBreak="0">
    <w:nsid w:val="26AE1EA8"/>
    <w:multiLevelType w:val="hybridMultilevel"/>
    <w:tmpl w:val="56BA89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26EF68C1"/>
    <w:multiLevelType w:val="hybridMultilevel"/>
    <w:tmpl w:val="EF74CA9A"/>
    <w:lvl w:ilvl="0" w:tplc="763C494C">
      <w:start w:val="1"/>
      <w:numFmt w:val="bullet"/>
      <w:lvlText w:val=""/>
      <w:lvlJc w:val="left"/>
      <w:pPr>
        <w:ind w:left="1584"/>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CD085718">
      <w:start w:val="1"/>
      <w:numFmt w:val="bullet"/>
      <w:lvlText w:val="o"/>
      <w:lvlJc w:val="left"/>
      <w:pPr>
        <w:ind w:left="230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2" w:tplc="8E9A39B2">
      <w:start w:val="1"/>
      <w:numFmt w:val="bullet"/>
      <w:lvlText w:val="▪"/>
      <w:lvlJc w:val="left"/>
      <w:pPr>
        <w:ind w:left="302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3" w:tplc="C6926FAC">
      <w:start w:val="1"/>
      <w:numFmt w:val="bullet"/>
      <w:lvlText w:val="•"/>
      <w:lvlJc w:val="left"/>
      <w:pPr>
        <w:ind w:left="3744"/>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4" w:tplc="781EB8B2">
      <w:start w:val="1"/>
      <w:numFmt w:val="bullet"/>
      <w:lvlText w:val="o"/>
      <w:lvlJc w:val="left"/>
      <w:pPr>
        <w:ind w:left="446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5" w:tplc="18DAD4D0">
      <w:start w:val="1"/>
      <w:numFmt w:val="bullet"/>
      <w:lvlText w:val="▪"/>
      <w:lvlJc w:val="left"/>
      <w:pPr>
        <w:ind w:left="518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6" w:tplc="CE2C1782">
      <w:start w:val="1"/>
      <w:numFmt w:val="bullet"/>
      <w:lvlText w:val="•"/>
      <w:lvlJc w:val="left"/>
      <w:pPr>
        <w:ind w:left="5904"/>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7" w:tplc="2940EA88">
      <w:start w:val="1"/>
      <w:numFmt w:val="bullet"/>
      <w:lvlText w:val="o"/>
      <w:lvlJc w:val="left"/>
      <w:pPr>
        <w:ind w:left="662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8" w:tplc="09D81920">
      <w:start w:val="1"/>
      <w:numFmt w:val="bullet"/>
      <w:lvlText w:val="▪"/>
      <w:lvlJc w:val="left"/>
      <w:pPr>
        <w:ind w:left="7344"/>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abstractNum>
  <w:abstractNum w:abstractNumId="32" w15:restartNumberingAfterBreak="0">
    <w:nsid w:val="28DD5DF4"/>
    <w:multiLevelType w:val="hybridMultilevel"/>
    <w:tmpl w:val="28B87ADC"/>
    <w:lvl w:ilvl="0" w:tplc="763C494C">
      <w:start w:val="1"/>
      <w:numFmt w:val="bullet"/>
      <w:lvlText w:val=""/>
      <w:lvlJc w:val="left"/>
      <w:pPr>
        <w:ind w:left="360" w:hanging="360"/>
      </w:pPr>
      <w:rPr>
        <w:rFonts w:ascii="Symbol" w:hAnsi="Symbol" w:hint="default"/>
        <w:b w:val="0"/>
        <w:i w:val="0"/>
        <w:strike w:val="0"/>
        <w:dstrike w:val="0"/>
        <w:color w:val="auto"/>
        <w:sz w:val="20"/>
        <w:szCs w:val="20"/>
        <w:u w:val="none" w:color="000000"/>
        <w:vertAlign w:val="baseline"/>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3" w15:restartNumberingAfterBreak="0">
    <w:nsid w:val="29A15243"/>
    <w:multiLevelType w:val="hybridMultilevel"/>
    <w:tmpl w:val="4FBA28C6"/>
    <w:lvl w:ilvl="0" w:tplc="763C494C">
      <w:start w:val="1"/>
      <w:numFmt w:val="bullet"/>
      <w:lvlText w:val=""/>
      <w:lvlJc w:val="left"/>
      <w:pPr>
        <w:ind w:left="360"/>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5EAC80C0">
      <w:start w:val="1"/>
      <w:numFmt w:val="bullet"/>
      <w:lvlText w:val="o"/>
      <w:lvlJc w:val="left"/>
      <w:pPr>
        <w:ind w:left="108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2" w:tplc="B0D09E5E">
      <w:start w:val="1"/>
      <w:numFmt w:val="bullet"/>
      <w:lvlText w:val="▪"/>
      <w:lvlJc w:val="left"/>
      <w:pPr>
        <w:ind w:left="18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3" w:tplc="FE3286D4">
      <w:start w:val="1"/>
      <w:numFmt w:val="bullet"/>
      <w:lvlText w:val="•"/>
      <w:lvlJc w:val="left"/>
      <w:pPr>
        <w:ind w:left="252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4" w:tplc="16760CD4">
      <w:start w:val="1"/>
      <w:numFmt w:val="bullet"/>
      <w:lvlText w:val="o"/>
      <w:lvlJc w:val="left"/>
      <w:pPr>
        <w:ind w:left="324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5" w:tplc="88442EA4">
      <w:start w:val="1"/>
      <w:numFmt w:val="bullet"/>
      <w:lvlText w:val="▪"/>
      <w:lvlJc w:val="left"/>
      <w:pPr>
        <w:ind w:left="396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6" w:tplc="CA1E8C46">
      <w:start w:val="1"/>
      <w:numFmt w:val="bullet"/>
      <w:lvlText w:val="•"/>
      <w:lvlJc w:val="left"/>
      <w:pPr>
        <w:ind w:left="4680"/>
      </w:pPr>
      <w:rPr>
        <w:rFonts w:ascii="Arial" w:eastAsia="Arial" w:hAnsi="Arial" w:cs="Arial"/>
        <w:b w:val="0"/>
        <w:i w:val="0"/>
        <w:strike w:val="0"/>
        <w:dstrike w:val="0"/>
        <w:color w:val="66BC29"/>
        <w:sz w:val="20"/>
        <w:szCs w:val="20"/>
        <w:u w:val="none" w:color="000000"/>
        <w:bdr w:val="none" w:sz="0" w:space="0" w:color="auto"/>
        <w:shd w:val="clear" w:color="auto" w:fill="auto"/>
        <w:vertAlign w:val="baseline"/>
      </w:rPr>
    </w:lvl>
    <w:lvl w:ilvl="7" w:tplc="EAEAD09E">
      <w:start w:val="1"/>
      <w:numFmt w:val="bullet"/>
      <w:lvlText w:val="o"/>
      <w:lvlJc w:val="left"/>
      <w:pPr>
        <w:ind w:left="540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lvl w:ilvl="8" w:tplc="B47EF974">
      <w:start w:val="1"/>
      <w:numFmt w:val="bullet"/>
      <w:lvlText w:val="▪"/>
      <w:lvlJc w:val="left"/>
      <w:pPr>
        <w:ind w:left="6120"/>
      </w:pPr>
      <w:rPr>
        <w:rFonts w:ascii="Segoe UI Symbol" w:eastAsia="Segoe UI Symbol" w:hAnsi="Segoe UI Symbol" w:cs="Segoe UI Symbol"/>
        <w:b w:val="0"/>
        <w:i w:val="0"/>
        <w:strike w:val="0"/>
        <w:dstrike w:val="0"/>
        <w:color w:val="66BC29"/>
        <w:sz w:val="20"/>
        <w:szCs w:val="20"/>
        <w:u w:val="none" w:color="000000"/>
        <w:bdr w:val="none" w:sz="0" w:space="0" w:color="auto"/>
        <w:shd w:val="clear" w:color="auto" w:fill="auto"/>
        <w:vertAlign w:val="baseline"/>
      </w:rPr>
    </w:lvl>
  </w:abstractNum>
  <w:abstractNum w:abstractNumId="34" w15:restartNumberingAfterBreak="0">
    <w:nsid w:val="2C684EFD"/>
    <w:multiLevelType w:val="hybridMultilevel"/>
    <w:tmpl w:val="DFDA6964"/>
    <w:lvl w:ilvl="0" w:tplc="CC346830">
      <w:start w:val="1"/>
      <w:numFmt w:val="lowerRoman"/>
      <w:pStyle w:val="List2"/>
      <w:lvlText w:val="%1)"/>
      <w:lvlJc w:val="left"/>
      <w:pPr>
        <w:ind w:left="1287" w:hanging="360"/>
      </w:pPr>
      <w:rPr>
        <w:rFonts w:ascii="Verdana" w:hAnsi="Verdana" w:hint="default"/>
        <w:sz w:val="20"/>
      </w:rPr>
    </w:lvl>
    <w:lvl w:ilvl="1" w:tplc="4FD61BF0" w:tentative="1">
      <w:start w:val="1"/>
      <w:numFmt w:val="lowerLetter"/>
      <w:lvlText w:val="%2."/>
      <w:lvlJc w:val="left"/>
      <w:pPr>
        <w:ind w:left="2007" w:hanging="360"/>
      </w:pPr>
    </w:lvl>
    <w:lvl w:ilvl="2" w:tplc="2104F0A4" w:tentative="1">
      <w:start w:val="1"/>
      <w:numFmt w:val="lowerRoman"/>
      <w:lvlText w:val="%3."/>
      <w:lvlJc w:val="right"/>
      <w:pPr>
        <w:ind w:left="2727" w:hanging="180"/>
      </w:pPr>
    </w:lvl>
    <w:lvl w:ilvl="3" w:tplc="6E705D6C" w:tentative="1">
      <w:start w:val="1"/>
      <w:numFmt w:val="decimal"/>
      <w:lvlText w:val="%4."/>
      <w:lvlJc w:val="left"/>
      <w:pPr>
        <w:ind w:left="3447" w:hanging="360"/>
      </w:pPr>
    </w:lvl>
    <w:lvl w:ilvl="4" w:tplc="5EFA0D7C" w:tentative="1">
      <w:start w:val="1"/>
      <w:numFmt w:val="lowerLetter"/>
      <w:lvlText w:val="%5."/>
      <w:lvlJc w:val="left"/>
      <w:pPr>
        <w:ind w:left="4167" w:hanging="360"/>
      </w:pPr>
    </w:lvl>
    <w:lvl w:ilvl="5" w:tplc="A0CE8DB6" w:tentative="1">
      <w:start w:val="1"/>
      <w:numFmt w:val="lowerRoman"/>
      <w:lvlText w:val="%6."/>
      <w:lvlJc w:val="right"/>
      <w:pPr>
        <w:ind w:left="4887" w:hanging="180"/>
      </w:pPr>
    </w:lvl>
    <w:lvl w:ilvl="6" w:tplc="2B5CC29C" w:tentative="1">
      <w:start w:val="1"/>
      <w:numFmt w:val="decimal"/>
      <w:lvlText w:val="%7."/>
      <w:lvlJc w:val="left"/>
      <w:pPr>
        <w:ind w:left="5607" w:hanging="360"/>
      </w:pPr>
    </w:lvl>
    <w:lvl w:ilvl="7" w:tplc="57BACEEC" w:tentative="1">
      <w:start w:val="1"/>
      <w:numFmt w:val="lowerLetter"/>
      <w:lvlText w:val="%8."/>
      <w:lvlJc w:val="left"/>
      <w:pPr>
        <w:ind w:left="6327" w:hanging="360"/>
      </w:pPr>
    </w:lvl>
    <w:lvl w:ilvl="8" w:tplc="A8929D8A" w:tentative="1">
      <w:start w:val="1"/>
      <w:numFmt w:val="lowerRoman"/>
      <w:lvlText w:val="%9."/>
      <w:lvlJc w:val="right"/>
      <w:pPr>
        <w:ind w:left="7047" w:hanging="180"/>
      </w:pPr>
    </w:lvl>
  </w:abstractNum>
  <w:abstractNum w:abstractNumId="35" w15:restartNumberingAfterBreak="0">
    <w:nsid w:val="3144338E"/>
    <w:multiLevelType w:val="hybridMultilevel"/>
    <w:tmpl w:val="1E6C978C"/>
    <w:lvl w:ilvl="0" w:tplc="494A2088">
      <w:start w:val="1"/>
      <w:numFmt w:val="decimal"/>
      <w:lvlText w:val="%1."/>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8C2FFC">
      <w:start w:val="1"/>
      <w:numFmt w:val="decimal"/>
      <w:lvlText w:val="%2."/>
      <w:lvlJc w:val="left"/>
      <w:pPr>
        <w:ind w:left="19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C360BE6">
      <w:start w:val="1"/>
      <w:numFmt w:val="lowerRoman"/>
      <w:lvlText w:val="%3"/>
      <w:lvlJc w:val="left"/>
      <w:pPr>
        <w:ind w:left="2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E365EA0">
      <w:start w:val="1"/>
      <w:numFmt w:val="decimal"/>
      <w:lvlText w:val="%4"/>
      <w:lvlJc w:val="left"/>
      <w:pPr>
        <w:ind w:left="34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407826">
      <w:start w:val="1"/>
      <w:numFmt w:val="lowerLetter"/>
      <w:lvlText w:val="%5"/>
      <w:lvlJc w:val="left"/>
      <w:pPr>
        <w:ind w:left="4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841534">
      <w:start w:val="1"/>
      <w:numFmt w:val="lowerRoman"/>
      <w:lvlText w:val="%6"/>
      <w:lvlJc w:val="left"/>
      <w:pPr>
        <w:ind w:left="48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92159A">
      <w:start w:val="1"/>
      <w:numFmt w:val="decimal"/>
      <w:lvlText w:val="%7"/>
      <w:lvlJc w:val="left"/>
      <w:pPr>
        <w:ind w:left="55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9CF2AA">
      <w:start w:val="1"/>
      <w:numFmt w:val="lowerLetter"/>
      <w:lvlText w:val="%8"/>
      <w:lvlJc w:val="left"/>
      <w:pPr>
        <w:ind w:left="63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EEB334">
      <w:start w:val="1"/>
      <w:numFmt w:val="lowerRoman"/>
      <w:lvlText w:val="%9"/>
      <w:lvlJc w:val="left"/>
      <w:pPr>
        <w:ind w:left="70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16D62CF"/>
    <w:multiLevelType w:val="hybridMultilevel"/>
    <w:tmpl w:val="EFF2CED8"/>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7" w15:restartNumberingAfterBreak="0">
    <w:nsid w:val="344D3A80"/>
    <w:multiLevelType w:val="hybridMultilevel"/>
    <w:tmpl w:val="F76C9046"/>
    <w:lvl w:ilvl="0" w:tplc="6B1ECB62">
      <w:start w:val="1"/>
      <w:numFmt w:val="bullet"/>
      <w:lvlText w:val="•"/>
      <w:lvlJc w:val="left"/>
      <w:pPr>
        <w:tabs>
          <w:tab w:val="num" w:pos="360"/>
        </w:tabs>
        <w:ind w:left="360" w:hanging="360"/>
      </w:pPr>
      <w:rPr>
        <w:rFonts w:ascii="Arial" w:hAnsi="Arial" w:hint="default"/>
      </w:rPr>
    </w:lvl>
    <w:lvl w:ilvl="1" w:tplc="0FBA9BCE">
      <w:start w:val="1"/>
      <w:numFmt w:val="bullet"/>
      <w:lvlText w:val="•"/>
      <w:lvlJc w:val="left"/>
      <w:pPr>
        <w:tabs>
          <w:tab w:val="num" w:pos="1080"/>
        </w:tabs>
        <w:ind w:left="1080" w:hanging="360"/>
      </w:pPr>
      <w:rPr>
        <w:rFonts w:ascii="Arial" w:hAnsi="Arial" w:hint="default"/>
      </w:rPr>
    </w:lvl>
    <w:lvl w:ilvl="2" w:tplc="D8BC45A2" w:tentative="1">
      <w:start w:val="1"/>
      <w:numFmt w:val="bullet"/>
      <w:lvlText w:val="•"/>
      <w:lvlJc w:val="left"/>
      <w:pPr>
        <w:tabs>
          <w:tab w:val="num" w:pos="1800"/>
        </w:tabs>
        <w:ind w:left="1800" w:hanging="360"/>
      </w:pPr>
      <w:rPr>
        <w:rFonts w:ascii="Arial" w:hAnsi="Arial" w:hint="default"/>
      </w:rPr>
    </w:lvl>
    <w:lvl w:ilvl="3" w:tplc="E014D8D0" w:tentative="1">
      <w:start w:val="1"/>
      <w:numFmt w:val="bullet"/>
      <w:lvlText w:val="•"/>
      <w:lvlJc w:val="left"/>
      <w:pPr>
        <w:tabs>
          <w:tab w:val="num" w:pos="2520"/>
        </w:tabs>
        <w:ind w:left="2520" w:hanging="360"/>
      </w:pPr>
      <w:rPr>
        <w:rFonts w:ascii="Arial" w:hAnsi="Arial" w:hint="default"/>
      </w:rPr>
    </w:lvl>
    <w:lvl w:ilvl="4" w:tplc="47948EA0" w:tentative="1">
      <w:start w:val="1"/>
      <w:numFmt w:val="bullet"/>
      <w:lvlText w:val="•"/>
      <w:lvlJc w:val="left"/>
      <w:pPr>
        <w:tabs>
          <w:tab w:val="num" w:pos="3240"/>
        </w:tabs>
        <w:ind w:left="3240" w:hanging="360"/>
      </w:pPr>
      <w:rPr>
        <w:rFonts w:ascii="Arial" w:hAnsi="Arial" w:hint="default"/>
      </w:rPr>
    </w:lvl>
    <w:lvl w:ilvl="5" w:tplc="0DA4A7A2" w:tentative="1">
      <w:start w:val="1"/>
      <w:numFmt w:val="bullet"/>
      <w:lvlText w:val="•"/>
      <w:lvlJc w:val="left"/>
      <w:pPr>
        <w:tabs>
          <w:tab w:val="num" w:pos="3960"/>
        </w:tabs>
        <w:ind w:left="3960" w:hanging="360"/>
      </w:pPr>
      <w:rPr>
        <w:rFonts w:ascii="Arial" w:hAnsi="Arial" w:hint="default"/>
      </w:rPr>
    </w:lvl>
    <w:lvl w:ilvl="6" w:tplc="7B1073FC" w:tentative="1">
      <w:start w:val="1"/>
      <w:numFmt w:val="bullet"/>
      <w:lvlText w:val="•"/>
      <w:lvlJc w:val="left"/>
      <w:pPr>
        <w:tabs>
          <w:tab w:val="num" w:pos="4680"/>
        </w:tabs>
        <w:ind w:left="4680" w:hanging="360"/>
      </w:pPr>
      <w:rPr>
        <w:rFonts w:ascii="Arial" w:hAnsi="Arial" w:hint="default"/>
      </w:rPr>
    </w:lvl>
    <w:lvl w:ilvl="7" w:tplc="07AA8458" w:tentative="1">
      <w:start w:val="1"/>
      <w:numFmt w:val="bullet"/>
      <w:lvlText w:val="•"/>
      <w:lvlJc w:val="left"/>
      <w:pPr>
        <w:tabs>
          <w:tab w:val="num" w:pos="5400"/>
        </w:tabs>
        <w:ind w:left="5400" w:hanging="360"/>
      </w:pPr>
      <w:rPr>
        <w:rFonts w:ascii="Arial" w:hAnsi="Arial" w:hint="default"/>
      </w:rPr>
    </w:lvl>
    <w:lvl w:ilvl="8" w:tplc="9678EC76"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35860139"/>
    <w:multiLevelType w:val="hybridMultilevel"/>
    <w:tmpl w:val="7FD467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383C0F90"/>
    <w:multiLevelType w:val="hybridMultilevel"/>
    <w:tmpl w:val="585401A8"/>
    <w:lvl w:ilvl="0" w:tplc="46C0C2C0">
      <w:start w:val="1"/>
      <w:numFmt w:val="decimal"/>
      <w:pStyle w:val="AnnexureH1"/>
      <w:lvlText w:val="Annex %1:"/>
      <w:lvlJc w:val="left"/>
      <w:pPr>
        <w:ind w:left="720" w:hanging="360"/>
      </w:pPr>
      <w:rPr>
        <w:rFonts w:hint="default"/>
      </w:rPr>
    </w:lvl>
    <w:lvl w:ilvl="1" w:tplc="C32603D2" w:tentative="1">
      <w:start w:val="1"/>
      <w:numFmt w:val="lowerLetter"/>
      <w:lvlText w:val="%2."/>
      <w:lvlJc w:val="left"/>
      <w:pPr>
        <w:ind w:left="1440" w:hanging="360"/>
      </w:pPr>
    </w:lvl>
    <w:lvl w:ilvl="2" w:tplc="DD8CC20C" w:tentative="1">
      <w:start w:val="1"/>
      <w:numFmt w:val="lowerRoman"/>
      <w:lvlText w:val="%3."/>
      <w:lvlJc w:val="right"/>
      <w:pPr>
        <w:ind w:left="2160" w:hanging="180"/>
      </w:pPr>
    </w:lvl>
    <w:lvl w:ilvl="3" w:tplc="D990108E" w:tentative="1">
      <w:start w:val="1"/>
      <w:numFmt w:val="decimal"/>
      <w:lvlText w:val="%4."/>
      <w:lvlJc w:val="left"/>
      <w:pPr>
        <w:ind w:left="2880" w:hanging="360"/>
      </w:pPr>
    </w:lvl>
    <w:lvl w:ilvl="4" w:tplc="7E223D68" w:tentative="1">
      <w:start w:val="1"/>
      <w:numFmt w:val="lowerLetter"/>
      <w:lvlText w:val="%5."/>
      <w:lvlJc w:val="left"/>
      <w:pPr>
        <w:ind w:left="3600" w:hanging="360"/>
      </w:pPr>
    </w:lvl>
    <w:lvl w:ilvl="5" w:tplc="31D870D6" w:tentative="1">
      <w:start w:val="1"/>
      <w:numFmt w:val="lowerRoman"/>
      <w:lvlText w:val="%6."/>
      <w:lvlJc w:val="right"/>
      <w:pPr>
        <w:ind w:left="4320" w:hanging="180"/>
      </w:pPr>
    </w:lvl>
    <w:lvl w:ilvl="6" w:tplc="4A8AEF18" w:tentative="1">
      <w:start w:val="1"/>
      <w:numFmt w:val="decimal"/>
      <w:lvlText w:val="%7."/>
      <w:lvlJc w:val="left"/>
      <w:pPr>
        <w:ind w:left="5040" w:hanging="360"/>
      </w:pPr>
    </w:lvl>
    <w:lvl w:ilvl="7" w:tplc="1772B0F8" w:tentative="1">
      <w:start w:val="1"/>
      <w:numFmt w:val="lowerLetter"/>
      <w:lvlText w:val="%8."/>
      <w:lvlJc w:val="left"/>
      <w:pPr>
        <w:ind w:left="5760" w:hanging="360"/>
      </w:pPr>
    </w:lvl>
    <w:lvl w:ilvl="8" w:tplc="A02AFC0A" w:tentative="1">
      <w:start w:val="1"/>
      <w:numFmt w:val="lowerRoman"/>
      <w:lvlText w:val="%9."/>
      <w:lvlJc w:val="right"/>
      <w:pPr>
        <w:ind w:left="6480" w:hanging="180"/>
      </w:pPr>
    </w:lvl>
  </w:abstractNum>
  <w:abstractNum w:abstractNumId="40" w15:restartNumberingAfterBreak="0">
    <w:nsid w:val="39890473"/>
    <w:multiLevelType w:val="hybridMultilevel"/>
    <w:tmpl w:val="9CCE13D4"/>
    <w:lvl w:ilvl="0" w:tplc="763C494C">
      <w:start w:val="1"/>
      <w:numFmt w:val="bullet"/>
      <w:lvlText w:val=""/>
      <w:lvlJc w:val="left"/>
      <w:pPr>
        <w:ind w:left="360"/>
      </w:pPr>
      <w:rPr>
        <w:rFonts w:ascii="Symbol" w:hAnsi="Symbol" w:hint="default"/>
        <w:b w:val="0"/>
        <w:i w:val="0"/>
        <w:strike w:val="0"/>
        <w:dstrike w:val="0"/>
        <w:color w:val="auto"/>
        <w:sz w:val="20"/>
        <w:szCs w:val="20"/>
        <w:u w:val="none" w:color="000000"/>
        <w:bdr w:val="none" w:sz="0" w:space="0" w:color="auto"/>
        <w:shd w:val="clear" w:color="auto" w:fill="auto"/>
        <w:vertAlign w:val="baseline"/>
      </w:rPr>
    </w:lvl>
    <w:lvl w:ilvl="1" w:tplc="64C2EB5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B56661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0E70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ACC5B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2825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A6851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28E7B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DBE437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3B8A6BC2"/>
    <w:multiLevelType w:val="hybridMultilevel"/>
    <w:tmpl w:val="8F8A07A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2" w15:restartNumberingAfterBreak="0">
    <w:nsid w:val="3C235503"/>
    <w:multiLevelType w:val="hybridMultilevel"/>
    <w:tmpl w:val="24263F3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3" w15:restartNumberingAfterBreak="0">
    <w:nsid w:val="3E185ACB"/>
    <w:multiLevelType w:val="hybridMultilevel"/>
    <w:tmpl w:val="CAE2BC60"/>
    <w:lvl w:ilvl="0" w:tplc="763C494C">
      <w:start w:val="1"/>
      <w:numFmt w:val="bullet"/>
      <w:lvlText w:val=""/>
      <w:lvlJc w:val="left"/>
      <w:pPr>
        <w:ind w:left="360" w:hanging="360"/>
      </w:pPr>
      <w:rPr>
        <w:rFonts w:ascii="Symbol" w:hAnsi="Symbol" w:hint="default"/>
        <w:b w:val="0"/>
        <w:i w:val="0"/>
        <w:strike w:val="0"/>
        <w:dstrike w:val="0"/>
        <w:color w:val="auto"/>
        <w:sz w:val="20"/>
        <w:szCs w:val="20"/>
        <w:u w:val="none" w:color="000000"/>
        <w:vertAlign w:val="baseline"/>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4" w15:restartNumberingAfterBreak="0">
    <w:nsid w:val="3F2243F9"/>
    <w:multiLevelType w:val="hybridMultilevel"/>
    <w:tmpl w:val="E75E9C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3F90378A"/>
    <w:multiLevelType w:val="multilevel"/>
    <w:tmpl w:val="08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46" w15:restartNumberingAfterBreak="0">
    <w:nsid w:val="425C7AF7"/>
    <w:multiLevelType w:val="hybridMultilevel"/>
    <w:tmpl w:val="EF8C865C"/>
    <w:lvl w:ilvl="0" w:tplc="E076C448">
      <w:start w:val="1"/>
      <w:numFmt w:val="lowerLetter"/>
      <w:pStyle w:val="List"/>
      <w:lvlText w:val="%1)"/>
      <w:lvlJc w:val="left"/>
      <w:pPr>
        <w:ind w:left="720" w:hanging="360"/>
      </w:pPr>
      <w:rPr>
        <w:rFonts w:ascii="Verdana" w:hAnsi="Verdana" w:hint="default"/>
        <w:sz w:val="20"/>
      </w:rPr>
    </w:lvl>
    <w:lvl w:ilvl="1" w:tplc="7C648EA2" w:tentative="1">
      <w:start w:val="1"/>
      <w:numFmt w:val="lowerLetter"/>
      <w:lvlText w:val="%2."/>
      <w:lvlJc w:val="left"/>
      <w:pPr>
        <w:ind w:left="1440" w:hanging="360"/>
      </w:pPr>
    </w:lvl>
    <w:lvl w:ilvl="2" w:tplc="482E8D6A" w:tentative="1">
      <w:start w:val="1"/>
      <w:numFmt w:val="lowerRoman"/>
      <w:lvlText w:val="%3."/>
      <w:lvlJc w:val="right"/>
      <w:pPr>
        <w:ind w:left="2160" w:hanging="180"/>
      </w:pPr>
    </w:lvl>
    <w:lvl w:ilvl="3" w:tplc="C3088598" w:tentative="1">
      <w:start w:val="1"/>
      <w:numFmt w:val="decimal"/>
      <w:lvlText w:val="%4."/>
      <w:lvlJc w:val="left"/>
      <w:pPr>
        <w:ind w:left="2880" w:hanging="360"/>
      </w:pPr>
    </w:lvl>
    <w:lvl w:ilvl="4" w:tplc="785032F4" w:tentative="1">
      <w:start w:val="1"/>
      <w:numFmt w:val="lowerLetter"/>
      <w:lvlText w:val="%5."/>
      <w:lvlJc w:val="left"/>
      <w:pPr>
        <w:ind w:left="3600" w:hanging="360"/>
      </w:pPr>
    </w:lvl>
    <w:lvl w:ilvl="5" w:tplc="080273C6" w:tentative="1">
      <w:start w:val="1"/>
      <w:numFmt w:val="lowerRoman"/>
      <w:lvlText w:val="%6."/>
      <w:lvlJc w:val="right"/>
      <w:pPr>
        <w:ind w:left="4320" w:hanging="180"/>
      </w:pPr>
    </w:lvl>
    <w:lvl w:ilvl="6" w:tplc="143EEFB0" w:tentative="1">
      <w:start w:val="1"/>
      <w:numFmt w:val="decimal"/>
      <w:lvlText w:val="%7."/>
      <w:lvlJc w:val="left"/>
      <w:pPr>
        <w:ind w:left="5040" w:hanging="360"/>
      </w:pPr>
    </w:lvl>
    <w:lvl w:ilvl="7" w:tplc="E0BC3DD6" w:tentative="1">
      <w:start w:val="1"/>
      <w:numFmt w:val="lowerLetter"/>
      <w:lvlText w:val="%8."/>
      <w:lvlJc w:val="left"/>
      <w:pPr>
        <w:ind w:left="5760" w:hanging="360"/>
      </w:pPr>
    </w:lvl>
    <w:lvl w:ilvl="8" w:tplc="8C9E2056" w:tentative="1">
      <w:start w:val="1"/>
      <w:numFmt w:val="lowerRoman"/>
      <w:lvlText w:val="%9."/>
      <w:lvlJc w:val="right"/>
      <w:pPr>
        <w:ind w:left="6480" w:hanging="180"/>
      </w:pPr>
    </w:lvl>
  </w:abstractNum>
  <w:abstractNum w:abstractNumId="47" w15:restartNumberingAfterBreak="0">
    <w:nsid w:val="44FD578E"/>
    <w:multiLevelType w:val="hybridMultilevel"/>
    <w:tmpl w:val="85CC81EC"/>
    <w:lvl w:ilvl="0" w:tplc="1C090001">
      <w:start w:val="1"/>
      <w:numFmt w:val="bullet"/>
      <w:lvlText w:val=""/>
      <w:lvlJc w:val="left"/>
      <w:pPr>
        <w:ind w:left="360" w:hanging="360"/>
      </w:pPr>
      <w:rPr>
        <w:rFonts w:ascii="Symbol" w:hAnsi="Symbol" w:hint="default"/>
      </w:rPr>
    </w:lvl>
    <w:lvl w:ilvl="1" w:tplc="1C090003">
      <w:start w:val="1"/>
      <w:numFmt w:val="bullet"/>
      <w:lvlText w:val="o"/>
      <w:lvlJc w:val="left"/>
      <w:pPr>
        <w:ind w:left="1080" w:hanging="360"/>
      </w:pPr>
      <w:rPr>
        <w:rFonts w:ascii="Courier New" w:hAnsi="Courier New" w:cs="Courier New" w:hint="default"/>
      </w:rPr>
    </w:lvl>
    <w:lvl w:ilvl="2" w:tplc="1C090005">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8" w15:restartNumberingAfterBreak="0">
    <w:nsid w:val="45185D1F"/>
    <w:multiLevelType w:val="multilevel"/>
    <w:tmpl w:val="10223EC4"/>
    <w:lvl w:ilvl="0">
      <w:start w:val="1"/>
      <w:numFmt w:val="upperLetter"/>
      <w:pStyle w:val="AnnexH1"/>
      <w:lvlText w:val="Annex %1 :"/>
      <w:lvlJc w:val="left"/>
      <w:pPr>
        <w:tabs>
          <w:tab w:val="num" w:pos="1440"/>
        </w:tabs>
        <w:ind w:left="851" w:hanging="851"/>
      </w:pPr>
      <w:rPr>
        <w:rFonts w:hint="default"/>
      </w:rPr>
    </w:lvl>
    <w:lvl w:ilvl="1">
      <w:start w:val="1"/>
      <w:numFmt w:val="decimal"/>
      <w:pStyle w:val="AnnexH2"/>
      <w:lvlText w:val="%1.%2"/>
      <w:lvlJc w:val="left"/>
      <w:pPr>
        <w:tabs>
          <w:tab w:val="num" w:pos="851"/>
        </w:tabs>
        <w:ind w:left="851" w:hanging="851"/>
      </w:pPr>
      <w:rPr>
        <w:rFonts w:hint="default"/>
      </w:rPr>
    </w:lvl>
    <w:lvl w:ilvl="2">
      <w:start w:val="1"/>
      <w:numFmt w:val="decimal"/>
      <w:pStyle w:val="AnnexH3"/>
      <w:lvlText w:val="%1.%3.1"/>
      <w:lvlJc w:val="left"/>
      <w:pPr>
        <w:tabs>
          <w:tab w:val="num" w:pos="1080"/>
        </w:tabs>
        <w:ind w:left="720" w:hanging="720"/>
      </w:pPr>
      <w:rPr>
        <w:rFonts w:hint="default"/>
      </w:rPr>
    </w:lvl>
    <w:lvl w:ilvl="3">
      <w:start w:val="1"/>
      <w:numFmt w:val="decimal"/>
      <w:pStyle w:val="AnnexH4"/>
      <w:lvlText w:val="%1.%2.%3.%4"/>
      <w:lvlJc w:val="left"/>
      <w:pPr>
        <w:tabs>
          <w:tab w:val="num" w:pos="1800"/>
        </w:tabs>
        <w:ind w:left="864" w:hanging="864"/>
      </w:pPr>
      <w:rPr>
        <w:rFonts w:hint="default"/>
      </w:rPr>
    </w:lvl>
    <w:lvl w:ilvl="4">
      <w:start w:val="1"/>
      <w:numFmt w:val="decimal"/>
      <w:lvlText w:val="%1.%2.%3.%4.%5"/>
      <w:lvlJc w:val="left"/>
      <w:pPr>
        <w:tabs>
          <w:tab w:val="num" w:pos="2160"/>
        </w:tabs>
        <w:ind w:left="1008" w:hanging="1008"/>
      </w:pPr>
      <w:rPr>
        <w:rFonts w:hint="default"/>
      </w:rPr>
    </w:lvl>
    <w:lvl w:ilvl="5">
      <w:start w:val="1"/>
      <w:numFmt w:val="decimal"/>
      <w:lvlText w:val="%1.%2.%3.%4.%5.%6"/>
      <w:lvlJc w:val="left"/>
      <w:pPr>
        <w:tabs>
          <w:tab w:val="num" w:pos="252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46D35920"/>
    <w:multiLevelType w:val="multilevel"/>
    <w:tmpl w:val="72884C3E"/>
    <w:lvl w:ilvl="0">
      <w:start w:val="1"/>
      <w:numFmt w:val="decimal"/>
      <w:pStyle w:val="Heading1"/>
      <w:lvlText w:val="%1."/>
      <w:lvlJc w:val="left"/>
      <w:pPr>
        <w:tabs>
          <w:tab w:val="num" w:pos="432"/>
        </w:tabs>
        <w:ind w:left="432" w:hanging="432"/>
      </w:pPr>
      <w:rPr>
        <w:rFonts w:ascii="Arial Narrow" w:eastAsia="Times New Roman" w:hAnsi="Arial Narrow" w:cs="Times New Roman"/>
      </w:rPr>
    </w:lvl>
    <w:lvl w:ilvl="1">
      <w:start w:val="1"/>
      <w:numFmt w:val="decimal"/>
      <w:pStyle w:val="Heading2"/>
      <w:lvlText w:val="%1.%2"/>
      <w:lvlJc w:val="left"/>
      <w:pPr>
        <w:tabs>
          <w:tab w:val="num" w:pos="576"/>
        </w:tabs>
        <w:ind w:left="576" w:hanging="576"/>
      </w:pPr>
      <w:rPr>
        <w:rFonts w:ascii="Arial Narrow" w:hAnsi="Arial Narrow" w:cs="Times New Roman" w:hint="default"/>
        <w:b/>
        <w:bCs w:val="0"/>
        <w:i w:val="0"/>
        <w:iCs w:val="0"/>
        <w:caps w:val="0"/>
        <w:smallCaps w:val="0"/>
        <w:strike w:val="0"/>
        <w:dstrike w:val="0"/>
        <w:noProof w:val="0"/>
        <w:snapToGrid w:val="0"/>
        <w:vanish w:val="0"/>
        <w:color w:val="44546A" w:themeColor="text2"/>
        <w:spacing w:val="0"/>
        <w:w w:val="0"/>
        <w:kern w:val="0"/>
        <w:position w:val="0"/>
        <w:szCs w:val="0"/>
        <w:u w:val="none"/>
        <w:vertAlign w:val="baseline"/>
        <w:em w:val="none"/>
      </w:rPr>
    </w:lvl>
    <w:lvl w:ilvl="2">
      <w:start w:val="1"/>
      <w:numFmt w:val="decimal"/>
      <w:lvlText w:val="%1.%2.%3"/>
      <w:lvlJc w:val="left"/>
      <w:pPr>
        <w:tabs>
          <w:tab w:val="num" w:pos="862"/>
        </w:tabs>
        <w:ind w:left="862" w:hanging="720"/>
      </w:pPr>
      <w:rPr>
        <w:rFonts w:hint="default"/>
      </w:rPr>
    </w:lvl>
    <w:lvl w:ilvl="3">
      <w:start w:val="1"/>
      <w:numFmt w:val="decimal"/>
      <w:lvlText w:val="%1.%2.%3.%4"/>
      <w:lvlJc w:val="left"/>
      <w:pPr>
        <w:tabs>
          <w:tab w:val="num" w:pos="864"/>
        </w:tabs>
        <w:ind w:left="864" w:hanging="864"/>
      </w:pPr>
      <w:rPr>
        <w:rFonts w:cs="Times New Roman" w:hint="default"/>
        <w:b/>
        <w:bCs w:val="0"/>
        <w:i w:val="0"/>
        <w:iCs w:val="0"/>
        <w:caps w:val="0"/>
        <w:smallCaps w:val="0"/>
        <w:strike w:val="0"/>
        <w:dstrike w:val="0"/>
        <w:noProof w:val="0"/>
        <w:vanish w:val="0"/>
        <w:color w:val="44546A" w:themeColor="text2"/>
        <w:spacing w:val="0"/>
        <w:kern w:val="0"/>
        <w:position w:val="0"/>
        <w:u w:val="none"/>
        <w:effect w:val="none"/>
        <w:vertAlign w:val="baseline"/>
        <w:em w:val="none"/>
        <w:specVanish w: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15:restartNumberingAfterBreak="0">
    <w:nsid w:val="4846773E"/>
    <w:multiLevelType w:val="hybridMultilevel"/>
    <w:tmpl w:val="96AA8ABE"/>
    <w:lvl w:ilvl="0" w:tplc="1C090005">
      <w:start w:val="1"/>
      <w:numFmt w:val="bullet"/>
      <w:lvlText w:val=""/>
      <w:lvlJc w:val="left"/>
      <w:pPr>
        <w:ind w:left="2520" w:hanging="360"/>
      </w:pPr>
      <w:rPr>
        <w:rFonts w:ascii="Wingdings" w:hAnsi="Wingdings" w:hint="default"/>
      </w:rPr>
    </w:lvl>
    <w:lvl w:ilvl="1" w:tplc="1C090003" w:tentative="1">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51" w15:restartNumberingAfterBreak="0">
    <w:nsid w:val="593646A6"/>
    <w:multiLevelType w:val="hybridMultilevel"/>
    <w:tmpl w:val="1D50D09A"/>
    <w:lvl w:ilvl="0" w:tplc="91B07466">
      <w:start w:val="1"/>
      <w:numFmt w:val="bullet"/>
      <w:pStyle w:val="ListBullet3"/>
      <w:lvlText w:val=""/>
      <w:lvlJc w:val="left"/>
      <w:pPr>
        <w:ind w:left="926" w:hanging="360"/>
      </w:pPr>
      <w:rPr>
        <w:rFonts w:ascii="Wingdings" w:hAnsi="Wingdings" w:hint="default"/>
      </w:rPr>
    </w:lvl>
    <w:lvl w:ilvl="1" w:tplc="DC680390" w:tentative="1">
      <w:start w:val="1"/>
      <w:numFmt w:val="bullet"/>
      <w:lvlText w:val="o"/>
      <w:lvlJc w:val="left"/>
      <w:pPr>
        <w:ind w:left="1646" w:hanging="360"/>
      </w:pPr>
      <w:rPr>
        <w:rFonts w:ascii="Courier New" w:hAnsi="Courier New" w:cs="Courier New" w:hint="default"/>
      </w:rPr>
    </w:lvl>
    <w:lvl w:ilvl="2" w:tplc="29A87020" w:tentative="1">
      <w:start w:val="1"/>
      <w:numFmt w:val="bullet"/>
      <w:lvlText w:val=""/>
      <w:lvlJc w:val="left"/>
      <w:pPr>
        <w:ind w:left="2366" w:hanging="360"/>
      </w:pPr>
      <w:rPr>
        <w:rFonts w:ascii="Wingdings" w:hAnsi="Wingdings" w:hint="default"/>
      </w:rPr>
    </w:lvl>
    <w:lvl w:ilvl="3" w:tplc="0C988C38" w:tentative="1">
      <w:start w:val="1"/>
      <w:numFmt w:val="bullet"/>
      <w:lvlText w:val=""/>
      <w:lvlJc w:val="left"/>
      <w:pPr>
        <w:ind w:left="3086" w:hanging="360"/>
      </w:pPr>
      <w:rPr>
        <w:rFonts w:ascii="Symbol" w:hAnsi="Symbol" w:hint="default"/>
      </w:rPr>
    </w:lvl>
    <w:lvl w:ilvl="4" w:tplc="ECAE6C62" w:tentative="1">
      <w:start w:val="1"/>
      <w:numFmt w:val="bullet"/>
      <w:lvlText w:val="o"/>
      <w:lvlJc w:val="left"/>
      <w:pPr>
        <w:ind w:left="3806" w:hanging="360"/>
      </w:pPr>
      <w:rPr>
        <w:rFonts w:ascii="Courier New" w:hAnsi="Courier New" w:cs="Courier New" w:hint="default"/>
      </w:rPr>
    </w:lvl>
    <w:lvl w:ilvl="5" w:tplc="6B0C270A" w:tentative="1">
      <w:start w:val="1"/>
      <w:numFmt w:val="bullet"/>
      <w:lvlText w:val=""/>
      <w:lvlJc w:val="left"/>
      <w:pPr>
        <w:ind w:left="4526" w:hanging="360"/>
      </w:pPr>
      <w:rPr>
        <w:rFonts w:ascii="Wingdings" w:hAnsi="Wingdings" w:hint="default"/>
      </w:rPr>
    </w:lvl>
    <w:lvl w:ilvl="6" w:tplc="260E40CC" w:tentative="1">
      <w:start w:val="1"/>
      <w:numFmt w:val="bullet"/>
      <w:lvlText w:val=""/>
      <w:lvlJc w:val="left"/>
      <w:pPr>
        <w:ind w:left="5246" w:hanging="360"/>
      </w:pPr>
      <w:rPr>
        <w:rFonts w:ascii="Symbol" w:hAnsi="Symbol" w:hint="default"/>
      </w:rPr>
    </w:lvl>
    <w:lvl w:ilvl="7" w:tplc="1FA20306" w:tentative="1">
      <w:start w:val="1"/>
      <w:numFmt w:val="bullet"/>
      <w:lvlText w:val="o"/>
      <w:lvlJc w:val="left"/>
      <w:pPr>
        <w:ind w:left="5966" w:hanging="360"/>
      </w:pPr>
      <w:rPr>
        <w:rFonts w:ascii="Courier New" w:hAnsi="Courier New" w:cs="Courier New" w:hint="default"/>
      </w:rPr>
    </w:lvl>
    <w:lvl w:ilvl="8" w:tplc="5F047F5E" w:tentative="1">
      <w:start w:val="1"/>
      <w:numFmt w:val="bullet"/>
      <w:lvlText w:val=""/>
      <w:lvlJc w:val="left"/>
      <w:pPr>
        <w:ind w:left="6686" w:hanging="360"/>
      </w:pPr>
      <w:rPr>
        <w:rFonts w:ascii="Wingdings" w:hAnsi="Wingdings" w:hint="default"/>
      </w:rPr>
    </w:lvl>
  </w:abstractNum>
  <w:abstractNum w:abstractNumId="52" w15:restartNumberingAfterBreak="0">
    <w:nsid w:val="5BD131FF"/>
    <w:multiLevelType w:val="hybridMultilevel"/>
    <w:tmpl w:val="7FD4674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3" w15:restartNumberingAfterBreak="0">
    <w:nsid w:val="5D361980"/>
    <w:multiLevelType w:val="hybridMultilevel"/>
    <w:tmpl w:val="40D21CC2"/>
    <w:lvl w:ilvl="0" w:tplc="1C090001">
      <w:start w:val="1"/>
      <w:numFmt w:val="bullet"/>
      <w:lvlText w:val=""/>
      <w:lvlJc w:val="left"/>
      <w:pPr>
        <w:ind w:left="32" w:hanging="360"/>
      </w:pPr>
      <w:rPr>
        <w:rFonts w:ascii="Symbol" w:hAnsi="Symbol" w:hint="default"/>
      </w:rPr>
    </w:lvl>
    <w:lvl w:ilvl="1" w:tplc="1C090003">
      <w:start w:val="1"/>
      <w:numFmt w:val="bullet"/>
      <w:lvlText w:val="o"/>
      <w:lvlJc w:val="left"/>
      <w:pPr>
        <w:ind w:left="752" w:hanging="360"/>
      </w:pPr>
      <w:rPr>
        <w:rFonts w:ascii="Courier New" w:hAnsi="Courier New" w:cs="Courier New" w:hint="default"/>
      </w:rPr>
    </w:lvl>
    <w:lvl w:ilvl="2" w:tplc="1C090005" w:tentative="1">
      <w:start w:val="1"/>
      <w:numFmt w:val="bullet"/>
      <w:lvlText w:val=""/>
      <w:lvlJc w:val="left"/>
      <w:pPr>
        <w:ind w:left="1472" w:hanging="360"/>
      </w:pPr>
      <w:rPr>
        <w:rFonts w:ascii="Wingdings" w:hAnsi="Wingdings" w:hint="default"/>
      </w:rPr>
    </w:lvl>
    <w:lvl w:ilvl="3" w:tplc="1C090001" w:tentative="1">
      <w:start w:val="1"/>
      <w:numFmt w:val="bullet"/>
      <w:lvlText w:val=""/>
      <w:lvlJc w:val="left"/>
      <w:pPr>
        <w:ind w:left="2192" w:hanging="360"/>
      </w:pPr>
      <w:rPr>
        <w:rFonts w:ascii="Symbol" w:hAnsi="Symbol" w:hint="default"/>
      </w:rPr>
    </w:lvl>
    <w:lvl w:ilvl="4" w:tplc="1C090003" w:tentative="1">
      <w:start w:val="1"/>
      <w:numFmt w:val="bullet"/>
      <w:lvlText w:val="o"/>
      <w:lvlJc w:val="left"/>
      <w:pPr>
        <w:ind w:left="2912" w:hanging="360"/>
      </w:pPr>
      <w:rPr>
        <w:rFonts w:ascii="Courier New" w:hAnsi="Courier New" w:cs="Courier New" w:hint="default"/>
      </w:rPr>
    </w:lvl>
    <w:lvl w:ilvl="5" w:tplc="1C090005" w:tentative="1">
      <w:start w:val="1"/>
      <w:numFmt w:val="bullet"/>
      <w:lvlText w:val=""/>
      <w:lvlJc w:val="left"/>
      <w:pPr>
        <w:ind w:left="3632" w:hanging="360"/>
      </w:pPr>
      <w:rPr>
        <w:rFonts w:ascii="Wingdings" w:hAnsi="Wingdings" w:hint="default"/>
      </w:rPr>
    </w:lvl>
    <w:lvl w:ilvl="6" w:tplc="1C090001" w:tentative="1">
      <w:start w:val="1"/>
      <w:numFmt w:val="bullet"/>
      <w:lvlText w:val=""/>
      <w:lvlJc w:val="left"/>
      <w:pPr>
        <w:ind w:left="4352" w:hanging="360"/>
      </w:pPr>
      <w:rPr>
        <w:rFonts w:ascii="Symbol" w:hAnsi="Symbol" w:hint="default"/>
      </w:rPr>
    </w:lvl>
    <w:lvl w:ilvl="7" w:tplc="1C090003" w:tentative="1">
      <w:start w:val="1"/>
      <w:numFmt w:val="bullet"/>
      <w:lvlText w:val="o"/>
      <w:lvlJc w:val="left"/>
      <w:pPr>
        <w:ind w:left="5072" w:hanging="360"/>
      </w:pPr>
      <w:rPr>
        <w:rFonts w:ascii="Courier New" w:hAnsi="Courier New" w:cs="Courier New" w:hint="default"/>
      </w:rPr>
    </w:lvl>
    <w:lvl w:ilvl="8" w:tplc="1C090005" w:tentative="1">
      <w:start w:val="1"/>
      <w:numFmt w:val="bullet"/>
      <w:lvlText w:val=""/>
      <w:lvlJc w:val="left"/>
      <w:pPr>
        <w:ind w:left="5792" w:hanging="360"/>
      </w:pPr>
      <w:rPr>
        <w:rFonts w:ascii="Wingdings" w:hAnsi="Wingdings" w:hint="default"/>
      </w:rPr>
    </w:lvl>
  </w:abstractNum>
  <w:abstractNum w:abstractNumId="54" w15:restartNumberingAfterBreak="0">
    <w:nsid w:val="633B22B2"/>
    <w:multiLevelType w:val="hybridMultilevel"/>
    <w:tmpl w:val="69C2A324"/>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5" w15:restartNumberingAfterBreak="0">
    <w:nsid w:val="6896046D"/>
    <w:multiLevelType w:val="hybridMultilevel"/>
    <w:tmpl w:val="0D5001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6AFF7D1F"/>
    <w:multiLevelType w:val="hybridMultilevel"/>
    <w:tmpl w:val="DD2C62F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7" w15:restartNumberingAfterBreak="0">
    <w:nsid w:val="6BC47B33"/>
    <w:multiLevelType w:val="hybridMultilevel"/>
    <w:tmpl w:val="76AC2B7E"/>
    <w:lvl w:ilvl="0" w:tplc="F0489ED0">
      <w:start w:val="1"/>
      <w:numFmt w:val="bullet"/>
      <w:pStyle w:val="Bullet2"/>
      <w:lvlText w:val=""/>
      <w:lvlJc w:val="left"/>
      <w:pPr>
        <w:tabs>
          <w:tab w:val="num" w:pos="1080"/>
        </w:tabs>
        <w:ind w:left="1080" w:hanging="360"/>
      </w:pPr>
      <w:rPr>
        <w:rFonts w:ascii="Wingdings" w:hAnsi="Wingdings" w:cs="Wingdings" w:hint="default"/>
      </w:rPr>
    </w:lvl>
    <w:lvl w:ilvl="1" w:tplc="CF382FD8">
      <w:start w:val="1"/>
      <w:numFmt w:val="bullet"/>
      <w:pStyle w:val="Bullet2"/>
      <w:lvlText w:val="o"/>
      <w:lvlJc w:val="left"/>
      <w:pPr>
        <w:tabs>
          <w:tab w:val="num" w:pos="1440"/>
        </w:tabs>
        <w:ind w:left="1440" w:hanging="360"/>
      </w:pPr>
      <w:rPr>
        <w:rFonts w:ascii="Courier New" w:hAnsi="Courier New" w:cs="Courier New" w:hint="default"/>
      </w:rPr>
    </w:lvl>
    <w:lvl w:ilvl="2" w:tplc="F2FC5A4C">
      <w:start w:val="1"/>
      <w:numFmt w:val="bullet"/>
      <w:lvlText w:val=""/>
      <w:lvlJc w:val="left"/>
      <w:pPr>
        <w:tabs>
          <w:tab w:val="num" w:pos="2160"/>
        </w:tabs>
        <w:ind w:left="2160" w:hanging="360"/>
      </w:pPr>
      <w:rPr>
        <w:rFonts w:ascii="Wingdings" w:hAnsi="Wingdings" w:cs="Wingdings" w:hint="default"/>
      </w:rPr>
    </w:lvl>
    <w:lvl w:ilvl="3" w:tplc="7204A7A8">
      <w:start w:val="1"/>
      <w:numFmt w:val="bullet"/>
      <w:lvlText w:val=""/>
      <w:lvlJc w:val="left"/>
      <w:pPr>
        <w:tabs>
          <w:tab w:val="num" w:pos="2880"/>
        </w:tabs>
        <w:ind w:left="2880" w:hanging="360"/>
      </w:pPr>
      <w:rPr>
        <w:rFonts w:ascii="Symbol" w:hAnsi="Symbol" w:cs="Symbol" w:hint="default"/>
      </w:rPr>
    </w:lvl>
    <w:lvl w:ilvl="4" w:tplc="6110F926">
      <w:start w:val="1"/>
      <w:numFmt w:val="bullet"/>
      <w:lvlText w:val="o"/>
      <w:lvlJc w:val="left"/>
      <w:pPr>
        <w:tabs>
          <w:tab w:val="num" w:pos="3600"/>
        </w:tabs>
        <w:ind w:left="3600" w:hanging="360"/>
      </w:pPr>
      <w:rPr>
        <w:rFonts w:ascii="Courier New" w:hAnsi="Courier New" w:cs="Courier New" w:hint="default"/>
      </w:rPr>
    </w:lvl>
    <w:lvl w:ilvl="5" w:tplc="DF1E0C8A">
      <w:start w:val="1"/>
      <w:numFmt w:val="bullet"/>
      <w:lvlText w:val=""/>
      <w:lvlJc w:val="left"/>
      <w:pPr>
        <w:tabs>
          <w:tab w:val="num" w:pos="4320"/>
        </w:tabs>
        <w:ind w:left="4320" w:hanging="360"/>
      </w:pPr>
      <w:rPr>
        <w:rFonts w:ascii="Wingdings" w:hAnsi="Wingdings" w:cs="Wingdings" w:hint="default"/>
      </w:rPr>
    </w:lvl>
    <w:lvl w:ilvl="6" w:tplc="6A3AC32A">
      <w:start w:val="1"/>
      <w:numFmt w:val="bullet"/>
      <w:lvlText w:val=""/>
      <w:lvlJc w:val="left"/>
      <w:pPr>
        <w:tabs>
          <w:tab w:val="num" w:pos="5040"/>
        </w:tabs>
        <w:ind w:left="5040" w:hanging="360"/>
      </w:pPr>
      <w:rPr>
        <w:rFonts w:ascii="Symbol" w:hAnsi="Symbol" w:cs="Symbol" w:hint="default"/>
      </w:rPr>
    </w:lvl>
    <w:lvl w:ilvl="7" w:tplc="C0F62B48">
      <w:start w:val="1"/>
      <w:numFmt w:val="bullet"/>
      <w:lvlText w:val="o"/>
      <w:lvlJc w:val="left"/>
      <w:pPr>
        <w:tabs>
          <w:tab w:val="num" w:pos="5760"/>
        </w:tabs>
        <w:ind w:left="5760" w:hanging="360"/>
      </w:pPr>
      <w:rPr>
        <w:rFonts w:ascii="Courier New" w:hAnsi="Courier New" w:cs="Courier New" w:hint="default"/>
      </w:rPr>
    </w:lvl>
    <w:lvl w:ilvl="8" w:tplc="EEBE72CA">
      <w:start w:val="1"/>
      <w:numFmt w:val="bullet"/>
      <w:lvlText w:val=""/>
      <w:lvlJc w:val="left"/>
      <w:pPr>
        <w:tabs>
          <w:tab w:val="num" w:pos="6480"/>
        </w:tabs>
        <w:ind w:left="6480" w:hanging="360"/>
      </w:pPr>
      <w:rPr>
        <w:rFonts w:ascii="Wingdings" w:hAnsi="Wingdings" w:cs="Wingdings" w:hint="default"/>
      </w:rPr>
    </w:lvl>
  </w:abstractNum>
  <w:abstractNum w:abstractNumId="58" w15:restartNumberingAfterBreak="0">
    <w:nsid w:val="6BE164D5"/>
    <w:multiLevelType w:val="hybridMultilevel"/>
    <w:tmpl w:val="2EBAFEBA"/>
    <w:lvl w:ilvl="0" w:tplc="1C090001">
      <w:start w:val="1"/>
      <w:numFmt w:val="bullet"/>
      <w:lvlText w:val=""/>
      <w:lvlJc w:val="left"/>
      <w:pPr>
        <w:ind w:left="72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48E4E1E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AACFC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26322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7A561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C44FF0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634E7B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045B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9A112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6D0A5DF7"/>
    <w:multiLevelType w:val="hybridMultilevel"/>
    <w:tmpl w:val="4A3A108C"/>
    <w:lvl w:ilvl="0" w:tplc="763C494C">
      <w:start w:val="1"/>
      <w:numFmt w:val="bullet"/>
      <w:lvlText w:val=""/>
      <w:lvlJc w:val="left"/>
      <w:pPr>
        <w:ind w:left="360" w:hanging="360"/>
      </w:pPr>
      <w:rPr>
        <w:rFonts w:ascii="Symbol" w:hAnsi="Symbol" w:hint="default"/>
        <w:b w:val="0"/>
        <w:i w:val="0"/>
        <w:strike w:val="0"/>
        <w:dstrike w:val="0"/>
        <w:color w:val="auto"/>
        <w:sz w:val="20"/>
        <w:szCs w:val="20"/>
        <w:u w:val="none" w:color="000000"/>
        <w:vertAlign w:val="baseline"/>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0" w15:restartNumberingAfterBreak="0">
    <w:nsid w:val="6F3E6C5B"/>
    <w:multiLevelType w:val="hybridMultilevel"/>
    <w:tmpl w:val="CB1C942A"/>
    <w:lvl w:ilvl="0" w:tplc="C0F872B8">
      <w:start w:val="1"/>
      <w:numFmt w:val="decimal"/>
      <w:pStyle w:val="Principle"/>
      <w:lvlText w:val="Principle %1: "/>
      <w:lvlJc w:val="left"/>
      <w:pPr>
        <w:ind w:left="720" w:hanging="360"/>
      </w:pPr>
      <w:rPr>
        <w:rFonts w:hint="default"/>
      </w:rPr>
    </w:lvl>
    <w:lvl w:ilvl="1" w:tplc="7376F69A" w:tentative="1">
      <w:start w:val="1"/>
      <w:numFmt w:val="lowerLetter"/>
      <w:lvlText w:val="%2."/>
      <w:lvlJc w:val="left"/>
      <w:pPr>
        <w:ind w:left="1440" w:hanging="360"/>
      </w:pPr>
    </w:lvl>
    <w:lvl w:ilvl="2" w:tplc="31560084" w:tentative="1">
      <w:start w:val="1"/>
      <w:numFmt w:val="lowerRoman"/>
      <w:lvlText w:val="%3."/>
      <w:lvlJc w:val="right"/>
      <w:pPr>
        <w:ind w:left="2160" w:hanging="180"/>
      </w:pPr>
    </w:lvl>
    <w:lvl w:ilvl="3" w:tplc="497EDCA8" w:tentative="1">
      <w:start w:val="1"/>
      <w:numFmt w:val="decimal"/>
      <w:lvlText w:val="%4."/>
      <w:lvlJc w:val="left"/>
      <w:pPr>
        <w:ind w:left="2880" w:hanging="360"/>
      </w:pPr>
    </w:lvl>
    <w:lvl w:ilvl="4" w:tplc="C94636C6" w:tentative="1">
      <w:start w:val="1"/>
      <w:numFmt w:val="lowerLetter"/>
      <w:lvlText w:val="%5."/>
      <w:lvlJc w:val="left"/>
      <w:pPr>
        <w:ind w:left="3600" w:hanging="360"/>
      </w:pPr>
    </w:lvl>
    <w:lvl w:ilvl="5" w:tplc="C7EC3614" w:tentative="1">
      <w:start w:val="1"/>
      <w:numFmt w:val="lowerRoman"/>
      <w:lvlText w:val="%6."/>
      <w:lvlJc w:val="right"/>
      <w:pPr>
        <w:ind w:left="4320" w:hanging="180"/>
      </w:pPr>
    </w:lvl>
    <w:lvl w:ilvl="6" w:tplc="2CD8C338" w:tentative="1">
      <w:start w:val="1"/>
      <w:numFmt w:val="decimal"/>
      <w:lvlText w:val="%7."/>
      <w:lvlJc w:val="left"/>
      <w:pPr>
        <w:ind w:left="5040" w:hanging="360"/>
      </w:pPr>
    </w:lvl>
    <w:lvl w:ilvl="7" w:tplc="E65CF57A" w:tentative="1">
      <w:start w:val="1"/>
      <w:numFmt w:val="lowerLetter"/>
      <w:lvlText w:val="%8."/>
      <w:lvlJc w:val="left"/>
      <w:pPr>
        <w:ind w:left="5760" w:hanging="360"/>
      </w:pPr>
    </w:lvl>
    <w:lvl w:ilvl="8" w:tplc="E93C69D2" w:tentative="1">
      <w:start w:val="1"/>
      <w:numFmt w:val="lowerRoman"/>
      <w:lvlText w:val="%9."/>
      <w:lvlJc w:val="right"/>
      <w:pPr>
        <w:ind w:left="6480" w:hanging="180"/>
      </w:pPr>
    </w:lvl>
  </w:abstractNum>
  <w:abstractNum w:abstractNumId="61" w15:restartNumberingAfterBreak="0">
    <w:nsid w:val="703C7BCE"/>
    <w:multiLevelType w:val="hybridMultilevel"/>
    <w:tmpl w:val="8C88A80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70B04D73"/>
    <w:multiLevelType w:val="hybridMultilevel"/>
    <w:tmpl w:val="DFCA001C"/>
    <w:lvl w:ilvl="0" w:tplc="A1E8C256">
      <w:start w:val="1"/>
      <w:numFmt w:val="bullet"/>
      <w:lvlText w:val="•"/>
      <w:lvlJc w:val="left"/>
      <w:pPr>
        <w:tabs>
          <w:tab w:val="num" w:pos="360"/>
        </w:tabs>
        <w:ind w:left="360" w:hanging="360"/>
      </w:pPr>
      <w:rPr>
        <w:rFonts w:ascii="Arial" w:hAnsi="Arial" w:hint="default"/>
      </w:rPr>
    </w:lvl>
    <w:lvl w:ilvl="1" w:tplc="CD968BEE">
      <w:start w:val="1"/>
      <w:numFmt w:val="bullet"/>
      <w:lvlText w:val="•"/>
      <w:lvlJc w:val="left"/>
      <w:pPr>
        <w:tabs>
          <w:tab w:val="num" w:pos="1080"/>
        </w:tabs>
        <w:ind w:left="1080" w:hanging="360"/>
      </w:pPr>
      <w:rPr>
        <w:rFonts w:ascii="Arial" w:hAnsi="Arial" w:hint="default"/>
      </w:rPr>
    </w:lvl>
    <w:lvl w:ilvl="2" w:tplc="8E06DF82" w:tentative="1">
      <w:start w:val="1"/>
      <w:numFmt w:val="bullet"/>
      <w:lvlText w:val="•"/>
      <w:lvlJc w:val="left"/>
      <w:pPr>
        <w:tabs>
          <w:tab w:val="num" w:pos="1800"/>
        </w:tabs>
        <w:ind w:left="1800" w:hanging="360"/>
      </w:pPr>
      <w:rPr>
        <w:rFonts w:ascii="Arial" w:hAnsi="Arial" w:hint="default"/>
      </w:rPr>
    </w:lvl>
    <w:lvl w:ilvl="3" w:tplc="1BFE31AE" w:tentative="1">
      <w:start w:val="1"/>
      <w:numFmt w:val="bullet"/>
      <w:lvlText w:val="•"/>
      <w:lvlJc w:val="left"/>
      <w:pPr>
        <w:tabs>
          <w:tab w:val="num" w:pos="2520"/>
        </w:tabs>
        <w:ind w:left="2520" w:hanging="360"/>
      </w:pPr>
      <w:rPr>
        <w:rFonts w:ascii="Arial" w:hAnsi="Arial" w:hint="default"/>
      </w:rPr>
    </w:lvl>
    <w:lvl w:ilvl="4" w:tplc="4F6E8F04" w:tentative="1">
      <w:start w:val="1"/>
      <w:numFmt w:val="bullet"/>
      <w:lvlText w:val="•"/>
      <w:lvlJc w:val="left"/>
      <w:pPr>
        <w:tabs>
          <w:tab w:val="num" w:pos="3240"/>
        </w:tabs>
        <w:ind w:left="3240" w:hanging="360"/>
      </w:pPr>
      <w:rPr>
        <w:rFonts w:ascii="Arial" w:hAnsi="Arial" w:hint="default"/>
      </w:rPr>
    </w:lvl>
    <w:lvl w:ilvl="5" w:tplc="1284AC0C" w:tentative="1">
      <w:start w:val="1"/>
      <w:numFmt w:val="bullet"/>
      <w:lvlText w:val="•"/>
      <w:lvlJc w:val="left"/>
      <w:pPr>
        <w:tabs>
          <w:tab w:val="num" w:pos="3960"/>
        </w:tabs>
        <w:ind w:left="3960" w:hanging="360"/>
      </w:pPr>
      <w:rPr>
        <w:rFonts w:ascii="Arial" w:hAnsi="Arial" w:hint="default"/>
      </w:rPr>
    </w:lvl>
    <w:lvl w:ilvl="6" w:tplc="D414881A" w:tentative="1">
      <w:start w:val="1"/>
      <w:numFmt w:val="bullet"/>
      <w:lvlText w:val="•"/>
      <w:lvlJc w:val="left"/>
      <w:pPr>
        <w:tabs>
          <w:tab w:val="num" w:pos="4680"/>
        </w:tabs>
        <w:ind w:left="4680" w:hanging="360"/>
      </w:pPr>
      <w:rPr>
        <w:rFonts w:ascii="Arial" w:hAnsi="Arial" w:hint="default"/>
      </w:rPr>
    </w:lvl>
    <w:lvl w:ilvl="7" w:tplc="E60ABBE4" w:tentative="1">
      <w:start w:val="1"/>
      <w:numFmt w:val="bullet"/>
      <w:lvlText w:val="•"/>
      <w:lvlJc w:val="left"/>
      <w:pPr>
        <w:tabs>
          <w:tab w:val="num" w:pos="5400"/>
        </w:tabs>
        <w:ind w:left="5400" w:hanging="360"/>
      </w:pPr>
      <w:rPr>
        <w:rFonts w:ascii="Arial" w:hAnsi="Arial" w:hint="default"/>
      </w:rPr>
    </w:lvl>
    <w:lvl w:ilvl="8" w:tplc="CF6AB9DE" w:tentative="1">
      <w:start w:val="1"/>
      <w:numFmt w:val="bullet"/>
      <w:lvlText w:val="•"/>
      <w:lvlJc w:val="left"/>
      <w:pPr>
        <w:tabs>
          <w:tab w:val="num" w:pos="6120"/>
        </w:tabs>
        <w:ind w:left="6120" w:hanging="360"/>
      </w:pPr>
      <w:rPr>
        <w:rFonts w:ascii="Arial" w:hAnsi="Arial" w:hint="default"/>
      </w:rPr>
    </w:lvl>
  </w:abstractNum>
  <w:abstractNum w:abstractNumId="63" w15:restartNumberingAfterBreak="0">
    <w:nsid w:val="725D2DC2"/>
    <w:multiLevelType w:val="hybridMultilevel"/>
    <w:tmpl w:val="559819F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4" w15:restartNumberingAfterBreak="0">
    <w:nsid w:val="7434496B"/>
    <w:multiLevelType w:val="multilevel"/>
    <w:tmpl w:val="08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08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65" w15:restartNumberingAfterBreak="0">
    <w:nsid w:val="793A7496"/>
    <w:multiLevelType w:val="hybridMultilevel"/>
    <w:tmpl w:val="EB50F5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6" w15:restartNumberingAfterBreak="0">
    <w:nsid w:val="7A793A7D"/>
    <w:multiLevelType w:val="hybridMultilevel"/>
    <w:tmpl w:val="97DC3824"/>
    <w:lvl w:ilvl="0" w:tplc="1C090001">
      <w:start w:val="1"/>
      <w:numFmt w:val="bullet"/>
      <w:pStyle w:val="GABullet1"/>
      <w:lvlText w:val=""/>
      <w:lvlJc w:val="left"/>
      <w:pPr>
        <w:tabs>
          <w:tab w:val="num" w:pos="1361"/>
        </w:tabs>
        <w:ind w:left="1361" w:hanging="567"/>
      </w:pPr>
      <w:rPr>
        <w:rFonts w:ascii="Symbol" w:hAnsi="Symbol" w:hint="default"/>
      </w:rPr>
    </w:lvl>
    <w:lvl w:ilvl="1" w:tplc="1C090003">
      <w:start w:val="1"/>
      <w:numFmt w:val="bullet"/>
      <w:lvlText w:val="o"/>
      <w:lvlJc w:val="left"/>
      <w:pPr>
        <w:tabs>
          <w:tab w:val="num" w:pos="1440"/>
        </w:tabs>
        <w:ind w:left="1440" w:hanging="360"/>
      </w:pPr>
      <w:rPr>
        <w:rFonts w:ascii="Courier New" w:hAnsi="Courier New" w:cs="Courier New" w:hint="default"/>
      </w:rPr>
    </w:lvl>
    <w:lvl w:ilvl="2" w:tplc="1C090005" w:tentative="1">
      <w:start w:val="1"/>
      <w:numFmt w:val="bullet"/>
      <w:lvlText w:val=""/>
      <w:lvlJc w:val="left"/>
      <w:pPr>
        <w:tabs>
          <w:tab w:val="num" w:pos="2160"/>
        </w:tabs>
        <w:ind w:left="2160" w:hanging="360"/>
      </w:pPr>
      <w:rPr>
        <w:rFonts w:ascii="Wingdings" w:hAnsi="Wingdings" w:hint="default"/>
      </w:rPr>
    </w:lvl>
    <w:lvl w:ilvl="3" w:tplc="1C090001" w:tentative="1">
      <w:start w:val="1"/>
      <w:numFmt w:val="bullet"/>
      <w:lvlText w:val=""/>
      <w:lvlJc w:val="left"/>
      <w:pPr>
        <w:tabs>
          <w:tab w:val="num" w:pos="2880"/>
        </w:tabs>
        <w:ind w:left="2880" w:hanging="360"/>
      </w:pPr>
      <w:rPr>
        <w:rFonts w:ascii="Symbol" w:hAnsi="Symbol" w:hint="default"/>
      </w:rPr>
    </w:lvl>
    <w:lvl w:ilvl="4" w:tplc="1C090003" w:tentative="1">
      <w:start w:val="1"/>
      <w:numFmt w:val="bullet"/>
      <w:lvlText w:val="o"/>
      <w:lvlJc w:val="left"/>
      <w:pPr>
        <w:tabs>
          <w:tab w:val="num" w:pos="3600"/>
        </w:tabs>
        <w:ind w:left="3600" w:hanging="360"/>
      </w:pPr>
      <w:rPr>
        <w:rFonts w:ascii="Courier New" w:hAnsi="Courier New" w:cs="Courier New" w:hint="default"/>
      </w:rPr>
    </w:lvl>
    <w:lvl w:ilvl="5" w:tplc="1C090005" w:tentative="1">
      <w:start w:val="1"/>
      <w:numFmt w:val="bullet"/>
      <w:lvlText w:val=""/>
      <w:lvlJc w:val="left"/>
      <w:pPr>
        <w:tabs>
          <w:tab w:val="num" w:pos="4320"/>
        </w:tabs>
        <w:ind w:left="4320" w:hanging="360"/>
      </w:pPr>
      <w:rPr>
        <w:rFonts w:ascii="Wingdings" w:hAnsi="Wingdings" w:hint="default"/>
      </w:rPr>
    </w:lvl>
    <w:lvl w:ilvl="6" w:tplc="1C090001" w:tentative="1">
      <w:start w:val="1"/>
      <w:numFmt w:val="bullet"/>
      <w:lvlText w:val=""/>
      <w:lvlJc w:val="left"/>
      <w:pPr>
        <w:tabs>
          <w:tab w:val="num" w:pos="5040"/>
        </w:tabs>
        <w:ind w:left="5040" w:hanging="360"/>
      </w:pPr>
      <w:rPr>
        <w:rFonts w:ascii="Symbol" w:hAnsi="Symbol" w:hint="default"/>
      </w:rPr>
    </w:lvl>
    <w:lvl w:ilvl="7" w:tplc="1C090003" w:tentative="1">
      <w:start w:val="1"/>
      <w:numFmt w:val="bullet"/>
      <w:lvlText w:val="o"/>
      <w:lvlJc w:val="left"/>
      <w:pPr>
        <w:tabs>
          <w:tab w:val="num" w:pos="5760"/>
        </w:tabs>
        <w:ind w:left="5760" w:hanging="360"/>
      </w:pPr>
      <w:rPr>
        <w:rFonts w:ascii="Courier New" w:hAnsi="Courier New" w:cs="Courier New" w:hint="default"/>
      </w:rPr>
    </w:lvl>
    <w:lvl w:ilvl="8" w:tplc="1C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DA74C13"/>
    <w:multiLevelType w:val="multilevel"/>
    <w:tmpl w:val="DBB40EDE"/>
    <w:styleLink w:val="List1"/>
    <w:lvl w:ilvl="0">
      <w:start w:val="1"/>
      <w:numFmt w:val="lowerLetter"/>
      <w:lvlText w:val="%1)"/>
      <w:lvlJc w:val="left"/>
      <w:pPr>
        <w:tabs>
          <w:tab w:val="num" w:pos="567"/>
        </w:tabs>
        <w:ind w:left="567" w:hanging="567"/>
      </w:pPr>
      <w:rPr>
        <w:rFonts w:ascii="Verdana" w:hAnsi="Verdana" w:hint="default"/>
        <w:b w:val="0"/>
        <w:i w:val="0"/>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8" w15:restartNumberingAfterBreak="0">
    <w:nsid w:val="7DBB3ADD"/>
    <w:multiLevelType w:val="hybridMultilevel"/>
    <w:tmpl w:val="F3303558"/>
    <w:lvl w:ilvl="0" w:tplc="1C090001">
      <w:start w:val="1"/>
      <w:numFmt w:val="bullet"/>
      <w:pStyle w:val="Table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49"/>
  </w:num>
  <w:num w:numId="2">
    <w:abstractNumId w:val="20"/>
  </w:num>
  <w:num w:numId="3">
    <w:abstractNumId w:val="4"/>
  </w:num>
  <w:num w:numId="4">
    <w:abstractNumId w:val="66"/>
  </w:num>
  <w:num w:numId="5">
    <w:abstractNumId w:val="7"/>
  </w:num>
  <w:num w:numId="6">
    <w:abstractNumId w:val="5"/>
  </w:num>
  <w:num w:numId="7">
    <w:abstractNumId w:val="48"/>
  </w:num>
  <w:num w:numId="8">
    <w:abstractNumId w:val="67"/>
  </w:num>
  <w:num w:numId="9">
    <w:abstractNumId w:val="46"/>
  </w:num>
  <w:num w:numId="10">
    <w:abstractNumId w:val="34"/>
  </w:num>
  <w:num w:numId="11">
    <w:abstractNumId w:val="22"/>
  </w:num>
  <w:num w:numId="12">
    <w:abstractNumId w:val="51"/>
  </w:num>
  <w:num w:numId="13">
    <w:abstractNumId w:val="68"/>
  </w:num>
  <w:num w:numId="14">
    <w:abstractNumId w:val="6"/>
  </w:num>
  <w:num w:numId="15">
    <w:abstractNumId w:val="3"/>
  </w:num>
  <w:num w:numId="16">
    <w:abstractNumId w:val="2"/>
  </w:num>
  <w:num w:numId="17">
    <w:abstractNumId w:val="1"/>
  </w:num>
  <w:num w:numId="18">
    <w:abstractNumId w:val="0"/>
  </w:num>
  <w:num w:numId="19">
    <w:abstractNumId w:val="8"/>
  </w:num>
  <w:num w:numId="20">
    <w:abstractNumId w:val="45"/>
  </w:num>
  <w:num w:numId="21">
    <w:abstractNumId w:val="64"/>
  </w:num>
  <w:num w:numId="22">
    <w:abstractNumId w:val="60"/>
  </w:num>
  <w:num w:numId="23">
    <w:abstractNumId w:val="39"/>
  </w:num>
  <w:num w:numId="24">
    <w:abstractNumId w:val="57"/>
  </w:num>
  <w:num w:numId="25">
    <w:abstractNumId w:val="16"/>
  </w:num>
  <w:num w:numId="26">
    <w:abstractNumId w:val="61"/>
  </w:num>
  <w:num w:numId="27">
    <w:abstractNumId w:val="55"/>
  </w:num>
  <w:num w:numId="28">
    <w:abstractNumId w:val="35"/>
  </w:num>
  <w:num w:numId="29">
    <w:abstractNumId w:val="23"/>
  </w:num>
  <w:num w:numId="30">
    <w:abstractNumId w:val="11"/>
  </w:num>
  <w:num w:numId="31">
    <w:abstractNumId w:val="31"/>
  </w:num>
  <w:num w:numId="32">
    <w:abstractNumId w:val="27"/>
  </w:num>
  <w:num w:numId="33">
    <w:abstractNumId w:val="33"/>
  </w:num>
  <w:num w:numId="34">
    <w:abstractNumId w:val="43"/>
  </w:num>
  <w:num w:numId="35">
    <w:abstractNumId w:val="59"/>
  </w:num>
  <w:num w:numId="36">
    <w:abstractNumId w:val="32"/>
  </w:num>
  <w:num w:numId="37">
    <w:abstractNumId w:val="28"/>
  </w:num>
  <w:num w:numId="38">
    <w:abstractNumId w:val="40"/>
  </w:num>
  <w:num w:numId="39">
    <w:abstractNumId w:val="58"/>
  </w:num>
  <w:num w:numId="40">
    <w:abstractNumId w:val="52"/>
  </w:num>
  <w:num w:numId="41">
    <w:abstractNumId w:val="38"/>
  </w:num>
  <w:num w:numId="42">
    <w:abstractNumId w:val="21"/>
  </w:num>
  <w:num w:numId="43">
    <w:abstractNumId w:val="24"/>
  </w:num>
  <w:num w:numId="44">
    <w:abstractNumId w:val="65"/>
  </w:num>
  <w:num w:numId="45">
    <w:abstractNumId w:val="26"/>
  </w:num>
  <w:num w:numId="46">
    <w:abstractNumId w:val="17"/>
  </w:num>
  <w:num w:numId="47">
    <w:abstractNumId w:val="13"/>
  </w:num>
  <w:num w:numId="48">
    <w:abstractNumId w:val="25"/>
  </w:num>
  <w:num w:numId="49">
    <w:abstractNumId w:val="19"/>
  </w:num>
  <w:num w:numId="50">
    <w:abstractNumId w:val="63"/>
  </w:num>
  <w:num w:numId="51">
    <w:abstractNumId w:val="53"/>
  </w:num>
  <w:num w:numId="52">
    <w:abstractNumId w:val="15"/>
  </w:num>
  <w:num w:numId="53">
    <w:abstractNumId w:val="62"/>
  </w:num>
  <w:num w:numId="54">
    <w:abstractNumId w:val="10"/>
  </w:num>
  <w:num w:numId="55">
    <w:abstractNumId w:val="37"/>
  </w:num>
  <w:num w:numId="56">
    <w:abstractNumId w:val="18"/>
  </w:num>
  <w:num w:numId="57">
    <w:abstractNumId w:val="30"/>
  </w:num>
  <w:num w:numId="58">
    <w:abstractNumId w:val="47"/>
  </w:num>
  <w:num w:numId="59">
    <w:abstractNumId w:val="9"/>
  </w:num>
  <w:num w:numId="60">
    <w:abstractNumId w:val="50"/>
  </w:num>
  <w:num w:numId="61">
    <w:abstractNumId w:val="41"/>
  </w:num>
  <w:num w:numId="62">
    <w:abstractNumId w:val="42"/>
  </w:num>
  <w:num w:numId="63">
    <w:abstractNumId w:val="12"/>
  </w:num>
  <w:num w:numId="64">
    <w:abstractNumId w:val="44"/>
  </w:num>
  <w:num w:numId="65">
    <w:abstractNumId w:val="29"/>
  </w:num>
  <w:num w:numId="66">
    <w:abstractNumId w:val="14"/>
  </w:num>
  <w:num w:numId="67">
    <w:abstractNumId w:val="56"/>
  </w:num>
  <w:num w:numId="68">
    <w:abstractNumId w:val="36"/>
  </w:num>
  <w:num w:numId="69">
    <w:abstractNumId w:val="54"/>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tselisitsoe Molaoa">
    <w15:presenceInfo w15:providerId="AD" w15:userId="S-1-5-21-1728213776-1411984316-1754060659-111541"/>
  </w15:person>
  <w15:person w15:author="Thobiswa Masango">
    <w15:presenceInfo w15:providerId="Windows Live" w15:userId="a0d16c113ad6c0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8C"/>
    <w:rsid w:val="00015801"/>
    <w:rsid w:val="000226B7"/>
    <w:rsid w:val="00064B32"/>
    <w:rsid w:val="00131769"/>
    <w:rsid w:val="002039C4"/>
    <w:rsid w:val="0023304C"/>
    <w:rsid w:val="00233A7F"/>
    <w:rsid w:val="00245BCE"/>
    <w:rsid w:val="002B418E"/>
    <w:rsid w:val="002D475B"/>
    <w:rsid w:val="003128CA"/>
    <w:rsid w:val="00382E50"/>
    <w:rsid w:val="00461CCC"/>
    <w:rsid w:val="004C70BA"/>
    <w:rsid w:val="005E00E2"/>
    <w:rsid w:val="00637559"/>
    <w:rsid w:val="006670E5"/>
    <w:rsid w:val="00787953"/>
    <w:rsid w:val="008505B4"/>
    <w:rsid w:val="0085580C"/>
    <w:rsid w:val="00873BD3"/>
    <w:rsid w:val="008B6AEF"/>
    <w:rsid w:val="008F7619"/>
    <w:rsid w:val="00922904"/>
    <w:rsid w:val="009F7E89"/>
    <w:rsid w:val="00A065B3"/>
    <w:rsid w:val="00A726BD"/>
    <w:rsid w:val="00B07C72"/>
    <w:rsid w:val="00B13AEC"/>
    <w:rsid w:val="00B1587F"/>
    <w:rsid w:val="00B75959"/>
    <w:rsid w:val="00C225B3"/>
    <w:rsid w:val="00C77EC0"/>
    <w:rsid w:val="00C8466E"/>
    <w:rsid w:val="00D27BC0"/>
    <w:rsid w:val="00D36D99"/>
    <w:rsid w:val="00D56C11"/>
    <w:rsid w:val="00D721C0"/>
    <w:rsid w:val="00DA78A1"/>
    <w:rsid w:val="00DD0B8C"/>
    <w:rsid w:val="00E12852"/>
    <w:rsid w:val="00E641FF"/>
    <w:rsid w:val="00E86B4F"/>
    <w:rsid w:val="00E920B6"/>
    <w:rsid w:val="00E9691B"/>
    <w:rsid w:val="00ED220F"/>
    <w:rsid w:val="00EF4FD8"/>
    <w:rsid w:val="00EF5F12"/>
    <w:rsid w:val="00FE13B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162EF"/>
  <w15:chartTrackingRefBased/>
  <w15:docId w15:val="{17A5A52D-2308-45C4-8F0F-7E040EBA5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D0B8C"/>
    <w:pPr>
      <w:spacing w:after="0" w:line="240" w:lineRule="auto"/>
      <w:contextualSpacing/>
      <w:jc w:val="both"/>
    </w:pPr>
    <w:rPr>
      <w:rFonts w:ascii="Arial Narrow" w:eastAsia="Times New Roman" w:hAnsi="Arial Narrow" w:cs="Times New Roman"/>
      <w:szCs w:val="20"/>
      <w:lang w:val="en-GB"/>
    </w:rPr>
  </w:style>
  <w:style w:type="paragraph" w:styleId="Heading1">
    <w:name w:val="heading 1"/>
    <w:aliases w:val="h1,Heading 1 Char Char Char,Proposal,H1,Heading,1 + Red,Justified,Überschrift 1a,Headline1,Headline1:Überschrift 1,OdsKap1,OdsKap1Überschrift,Char2,Überschrift 1 ohne,Überschrift 1a1,Überschrift 1 ohne1,BW-Überschrift 1,hd1,Head I,Se,Project 1"/>
    <w:basedOn w:val="Normal"/>
    <w:next w:val="Normal"/>
    <w:link w:val="Heading1Char"/>
    <w:qFormat/>
    <w:rsid w:val="00DD0B8C"/>
    <w:pPr>
      <w:keepNext/>
      <w:numPr>
        <w:numId w:val="1"/>
      </w:numPr>
      <w:spacing w:after="240"/>
      <w:jc w:val="left"/>
      <w:outlineLvl w:val="0"/>
    </w:pPr>
    <w:rPr>
      <w:b/>
      <w:bCs/>
      <w:color w:val="313896"/>
      <w:sz w:val="28"/>
    </w:rPr>
  </w:style>
  <w:style w:type="paragraph" w:styleId="Heading2">
    <w:name w:val="heading 2"/>
    <w:aliases w:val="Method123 sub heading,2,Level 2 Heading,h2,Numbered indent 2,ni2,Hanging 2 Indent,numbered indent 2,FUN 2,Sub-Section,Head2,H2,Header 2,l2,Header2,New Heading 2,Attribute Heading 2,BIG Deliverables,Attribute Heading 21,Attribute Heading 22,Hea"/>
    <w:basedOn w:val="Normal"/>
    <w:next w:val="Normal"/>
    <w:link w:val="Heading2Char"/>
    <w:qFormat/>
    <w:rsid w:val="00DD0B8C"/>
    <w:pPr>
      <w:keepNext/>
      <w:numPr>
        <w:ilvl w:val="1"/>
        <w:numId w:val="1"/>
      </w:numPr>
      <w:spacing w:before="240" w:after="240"/>
      <w:outlineLvl w:val="1"/>
    </w:pPr>
    <w:rPr>
      <w:b/>
      <w:bCs/>
      <w:iCs/>
      <w:color w:val="313896"/>
      <w:sz w:val="26"/>
      <w:szCs w:val="26"/>
    </w:rPr>
  </w:style>
  <w:style w:type="paragraph" w:styleId="Heading3">
    <w:name w:val="heading 3"/>
    <w:aliases w:val="h3,Heading 3 numb,FUN 3,Head3,3,Level 3 Head,H3,l3,Table Attribute Heading,Primary Requirement,Task,Tsk,(Alt+3),rien,rien1,rien2,rien3,Section,rp_Heading 3,Subsctn/FuncDesc/IntfcSpec,3rd Level,Project 3,Proposa,A3,PARA3,l3.3,OdsKap3"/>
    <w:basedOn w:val="Heading2"/>
    <w:next w:val="Normal"/>
    <w:link w:val="Heading3Char"/>
    <w:autoRedefine/>
    <w:qFormat/>
    <w:rsid w:val="00DD0B8C"/>
    <w:pPr>
      <w:keepLines/>
      <w:framePr w:hSpace="180" w:wrap="around" w:vAnchor="text" w:hAnchor="margin" w:y="1"/>
      <w:numPr>
        <w:ilvl w:val="0"/>
        <w:numId w:val="0"/>
      </w:numPr>
      <w:tabs>
        <w:tab w:val="left" w:pos="11482"/>
      </w:tabs>
      <w:spacing w:before="120" w:after="0" w:line="276" w:lineRule="auto"/>
      <w:contextualSpacing w:val="0"/>
      <w:jc w:val="left"/>
      <w:outlineLvl w:val="2"/>
    </w:pPr>
    <w:rPr>
      <w:rFonts w:ascii="Arial" w:hAnsi="Arial" w:cs="Arial"/>
      <w:sz w:val="22"/>
      <w:szCs w:val="22"/>
      <w:shd w:val="clear" w:color="auto" w:fill="FFFFFF"/>
    </w:rPr>
  </w:style>
  <w:style w:type="paragraph" w:styleId="Heading4">
    <w:name w:val="heading 4"/>
    <w:aliases w:val="4,H4-Heading 4&#10;,h4,H4-Heading 4,4 dash,d,Sub-subheading,Guardent-H4,Second Level Heading HM,Subhead C,XX Month 2002"/>
    <w:basedOn w:val="Heading3"/>
    <w:next w:val="Normal"/>
    <w:link w:val="Heading4Char"/>
    <w:qFormat/>
    <w:rsid w:val="00DD0B8C"/>
    <w:pPr>
      <w:framePr w:wrap="around"/>
      <w:numPr>
        <w:ilvl w:val="3"/>
      </w:numPr>
      <w:outlineLvl w:val="3"/>
    </w:pPr>
    <w:rPr>
      <w:bCs w:val="0"/>
      <w:kern w:val="28"/>
      <w:lang w:val="en-NZ"/>
    </w:rPr>
  </w:style>
  <w:style w:type="paragraph" w:styleId="Heading5">
    <w:name w:val="heading 5"/>
    <w:aliases w:val="5,h5,Head5,Block Label,titlehead,Sub-Sub-subheading,BT L1,L5,Third Level Heading"/>
    <w:basedOn w:val="Normal"/>
    <w:next w:val="Normal"/>
    <w:link w:val="Heading5Char"/>
    <w:qFormat/>
    <w:rsid w:val="00DD0B8C"/>
    <w:pPr>
      <w:numPr>
        <w:ilvl w:val="4"/>
        <w:numId w:val="1"/>
      </w:numPr>
      <w:spacing w:before="120" w:after="120"/>
      <w:jc w:val="left"/>
      <w:outlineLvl w:val="4"/>
    </w:pPr>
    <w:rPr>
      <w:b/>
      <w:color w:val="130371"/>
      <w:sz w:val="24"/>
      <w:szCs w:val="24"/>
      <w:lang w:val="en-NZ"/>
    </w:rPr>
  </w:style>
  <w:style w:type="paragraph" w:styleId="Heading6">
    <w:name w:val="heading 6"/>
    <w:aliases w:val="6,1.1 Second level heading,rp_Heading 6,H6,h6"/>
    <w:basedOn w:val="Normal"/>
    <w:next w:val="Normal"/>
    <w:link w:val="Heading6Char"/>
    <w:qFormat/>
    <w:rsid w:val="00DD0B8C"/>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aliases w:val="h7"/>
    <w:basedOn w:val="Normal"/>
    <w:next w:val="Normal"/>
    <w:link w:val="Heading7Char"/>
    <w:qFormat/>
    <w:rsid w:val="00DD0B8C"/>
    <w:pPr>
      <w:numPr>
        <w:ilvl w:val="6"/>
        <w:numId w:val="1"/>
      </w:numPr>
      <w:spacing w:before="240" w:beforeAutospacing="1" w:after="60" w:afterAutospacing="1" w:line="288" w:lineRule="auto"/>
      <w:jc w:val="left"/>
      <w:outlineLvl w:val="6"/>
    </w:pPr>
    <w:rPr>
      <w:sz w:val="20"/>
      <w:lang w:val="en-NZ"/>
    </w:rPr>
  </w:style>
  <w:style w:type="paragraph" w:styleId="Heading8">
    <w:name w:val="heading 8"/>
    <w:aliases w:val="h8"/>
    <w:basedOn w:val="Normal"/>
    <w:next w:val="Normal"/>
    <w:link w:val="Heading8Char"/>
    <w:qFormat/>
    <w:rsid w:val="00DD0B8C"/>
    <w:pPr>
      <w:numPr>
        <w:ilvl w:val="7"/>
        <w:numId w:val="1"/>
      </w:numPr>
      <w:spacing w:before="240" w:beforeAutospacing="1" w:after="60" w:afterAutospacing="1" w:line="288" w:lineRule="auto"/>
      <w:jc w:val="left"/>
      <w:outlineLvl w:val="7"/>
    </w:pPr>
    <w:rPr>
      <w:i/>
      <w:sz w:val="20"/>
      <w:lang w:val="en-NZ"/>
    </w:rPr>
  </w:style>
  <w:style w:type="paragraph" w:styleId="Heading9">
    <w:name w:val="heading 9"/>
    <w:aliases w:val="Legal Level 1.1.1.1.,Level (a),Heading 10,h9"/>
    <w:basedOn w:val="Normal"/>
    <w:next w:val="Normal"/>
    <w:link w:val="Heading9Char"/>
    <w:qFormat/>
    <w:rsid w:val="00DD0B8C"/>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 Char Char Char Char,Proposal Char,H1 Char,Heading Char,1 + Red Char,Justified Char,Überschrift 1a Char,Headline1 Char,Headline1:Überschrift 1 Char,OdsKap1 Char,OdsKap1Überschrift Char,Char2 Char,Überschrift 1 ohne Char"/>
    <w:basedOn w:val="DefaultParagraphFont"/>
    <w:link w:val="Heading1"/>
    <w:rsid w:val="00DD0B8C"/>
    <w:rPr>
      <w:rFonts w:ascii="Arial Narrow" w:eastAsia="Times New Roman" w:hAnsi="Arial Narrow" w:cs="Times New Roman"/>
      <w:b/>
      <w:bCs/>
      <w:color w:val="313896"/>
      <w:sz w:val="28"/>
      <w:szCs w:val="20"/>
      <w:lang w:val="en-GB"/>
    </w:rPr>
  </w:style>
  <w:style w:type="character" w:customStyle="1" w:styleId="Heading2Char">
    <w:name w:val="Heading 2 Char"/>
    <w:aliases w:val="Method123 sub heading Char,2 Char,Level 2 Heading Char,h2 Char,Numbered indent 2 Char,ni2 Char,Hanging 2 Indent Char,numbered indent 2 Char,FUN 2 Char,Sub-Section Char,Head2 Char,H2 Char,Header 2 Char,l2 Char,Header2 Char,Hea Char"/>
    <w:basedOn w:val="DefaultParagraphFont"/>
    <w:link w:val="Heading2"/>
    <w:rsid w:val="00DD0B8C"/>
    <w:rPr>
      <w:rFonts w:ascii="Arial Narrow" w:eastAsia="Times New Roman" w:hAnsi="Arial Narrow" w:cs="Times New Roman"/>
      <w:b/>
      <w:bCs/>
      <w:iCs/>
      <w:color w:val="313896"/>
      <w:sz w:val="26"/>
      <w:szCs w:val="26"/>
      <w:lang w:val="en-GB"/>
    </w:rPr>
  </w:style>
  <w:style w:type="character" w:customStyle="1" w:styleId="Heading3Char">
    <w:name w:val="Heading 3 Char"/>
    <w:aliases w:val="h3 Char,Heading 3 numb Char,FUN 3 Char,Head3 Char,3 Char,Level 3 Head Char,H3 Char,l3 Char,Table Attribute Heading Char,Primary Requirement Char,Task Char,Tsk Char,(Alt+3) Char,rien Char,rien1 Char,rien2 Char,rien3 Char,Section Char"/>
    <w:basedOn w:val="DefaultParagraphFont"/>
    <w:link w:val="Heading3"/>
    <w:rsid w:val="00DD0B8C"/>
    <w:rPr>
      <w:rFonts w:ascii="Arial" w:eastAsia="Times New Roman" w:hAnsi="Arial" w:cs="Arial"/>
      <w:b/>
      <w:bCs/>
      <w:iCs/>
      <w:color w:val="313896"/>
      <w:lang w:val="en-GB"/>
    </w:rPr>
  </w:style>
  <w:style w:type="character" w:customStyle="1" w:styleId="Heading4Char">
    <w:name w:val="Heading 4 Char"/>
    <w:aliases w:val="4 Char,H4-Heading 4&#10; Char,h4 Char,H4-Heading 4 Char,4 dash Char,d Char,Sub-subheading Char,Guardent-H4 Char,Second Level Heading HM Char,Subhead C Char,XX Month 2002 Char"/>
    <w:basedOn w:val="DefaultParagraphFont"/>
    <w:link w:val="Heading4"/>
    <w:rsid w:val="00DD0B8C"/>
    <w:rPr>
      <w:rFonts w:ascii="Arial" w:eastAsia="Times New Roman" w:hAnsi="Arial" w:cs="Arial"/>
      <w:b/>
      <w:iCs/>
      <w:color w:val="313896"/>
      <w:kern w:val="28"/>
      <w:lang w:val="en-NZ"/>
    </w:rPr>
  </w:style>
  <w:style w:type="character" w:customStyle="1" w:styleId="Heading5Char">
    <w:name w:val="Heading 5 Char"/>
    <w:aliases w:val="5 Char,h5 Char,Head5 Char,Block Label Char,titlehead Char,Sub-Sub-subheading Char,BT L1 Char,L5 Char,Third Level Heading Char"/>
    <w:basedOn w:val="DefaultParagraphFont"/>
    <w:link w:val="Heading5"/>
    <w:rsid w:val="00DD0B8C"/>
    <w:rPr>
      <w:rFonts w:ascii="Arial Narrow" w:eastAsia="Times New Roman" w:hAnsi="Arial Narrow" w:cs="Times New Roman"/>
      <w:b/>
      <w:color w:val="130371"/>
      <w:sz w:val="24"/>
      <w:szCs w:val="24"/>
      <w:lang w:val="en-NZ"/>
    </w:rPr>
  </w:style>
  <w:style w:type="character" w:customStyle="1" w:styleId="Heading6Char">
    <w:name w:val="Heading 6 Char"/>
    <w:aliases w:val="6 Char,1.1 Second level heading Char,rp_Heading 6 Char,H6 Char,h6 Char"/>
    <w:basedOn w:val="DefaultParagraphFont"/>
    <w:link w:val="Heading6"/>
    <w:rsid w:val="00DD0B8C"/>
    <w:rPr>
      <w:rFonts w:ascii="Times New Roman" w:eastAsia="Times New Roman" w:hAnsi="Times New Roman" w:cs="Times New Roman"/>
      <w:i/>
      <w:sz w:val="20"/>
      <w:szCs w:val="20"/>
      <w:lang w:val="en-NZ"/>
    </w:rPr>
  </w:style>
  <w:style w:type="character" w:customStyle="1" w:styleId="Heading7Char">
    <w:name w:val="Heading 7 Char"/>
    <w:aliases w:val="h7 Char"/>
    <w:basedOn w:val="DefaultParagraphFont"/>
    <w:link w:val="Heading7"/>
    <w:rsid w:val="00DD0B8C"/>
    <w:rPr>
      <w:rFonts w:ascii="Arial Narrow" w:eastAsia="Times New Roman" w:hAnsi="Arial Narrow" w:cs="Times New Roman"/>
      <w:sz w:val="20"/>
      <w:szCs w:val="20"/>
      <w:lang w:val="en-NZ"/>
    </w:rPr>
  </w:style>
  <w:style w:type="character" w:customStyle="1" w:styleId="Heading8Char">
    <w:name w:val="Heading 8 Char"/>
    <w:aliases w:val="h8 Char"/>
    <w:basedOn w:val="DefaultParagraphFont"/>
    <w:link w:val="Heading8"/>
    <w:rsid w:val="00DD0B8C"/>
    <w:rPr>
      <w:rFonts w:ascii="Arial Narrow" w:eastAsia="Times New Roman" w:hAnsi="Arial Narrow" w:cs="Times New Roman"/>
      <w:i/>
      <w:sz w:val="20"/>
      <w:szCs w:val="20"/>
      <w:lang w:val="en-NZ"/>
    </w:rPr>
  </w:style>
  <w:style w:type="character" w:customStyle="1" w:styleId="Heading9Char">
    <w:name w:val="Heading 9 Char"/>
    <w:aliases w:val="Legal Level 1.1.1.1. Char,Level (a) Char,Heading 10 Char,h9 Char"/>
    <w:basedOn w:val="DefaultParagraphFont"/>
    <w:link w:val="Heading9"/>
    <w:rsid w:val="00DD0B8C"/>
    <w:rPr>
      <w:rFonts w:ascii="Arial Narrow" w:eastAsia="Times New Roman" w:hAnsi="Arial Narrow" w:cs="Times New Roman"/>
      <w:b/>
      <w:i/>
      <w:sz w:val="18"/>
      <w:szCs w:val="20"/>
      <w:lang w:val="en-NZ"/>
    </w:rPr>
  </w:style>
  <w:style w:type="paragraph" w:styleId="Header">
    <w:name w:val="header"/>
    <w:aliases w:val="*Header,hd,he"/>
    <w:basedOn w:val="Normal"/>
    <w:link w:val="HeaderChar"/>
    <w:uiPriority w:val="99"/>
    <w:rsid w:val="00DD0B8C"/>
    <w:pPr>
      <w:tabs>
        <w:tab w:val="center" w:pos="4153"/>
        <w:tab w:val="right" w:pos="8306"/>
      </w:tabs>
    </w:pPr>
  </w:style>
  <w:style w:type="character" w:customStyle="1" w:styleId="HeaderChar">
    <w:name w:val="Header Char"/>
    <w:aliases w:val="*Header Char,hd Char,he Char"/>
    <w:basedOn w:val="DefaultParagraphFont"/>
    <w:link w:val="Header"/>
    <w:uiPriority w:val="99"/>
    <w:rsid w:val="00DD0B8C"/>
    <w:rPr>
      <w:rFonts w:ascii="Arial Narrow" w:eastAsia="Times New Roman" w:hAnsi="Arial Narrow" w:cs="Times New Roman"/>
      <w:szCs w:val="20"/>
      <w:lang w:val="en-GB"/>
    </w:rPr>
  </w:style>
  <w:style w:type="paragraph" w:styleId="Footer">
    <w:name w:val="footer"/>
    <w:basedOn w:val="Normal"/>
    <w:link w:val="FooterChar"/>
    <w:uiPriority w:val="99"/>
    <w:rsid w:val="00DD0B8C"/>
    <w:pPr>
      <w:tabs>
        <w:tab w:val="center" w:pos="4153"/>
        <w:tab w:val="right" w:pos="8306"/>
      </w:tabs>
    </w:pPr>
  </w:style>
  <w:style w:type="character" w:customStyle="1" w:styleId="FooterChar">
    <w:name w:val="Footer Char"/>
    <w:basedOn w:val="DefaultParagraphFont"/>
    <w:link w:val="Footer"/>
    <w:uiPriority w:val="99"/>
    <w:rsid w:val="00DD0B8C"/>
    <w:rPr>
      <w:rFonts w:ascii="Arial Narrow" w:eastAsia="Times New Roman" w:hAnsi="Arial Narrow" w:cs="Times New Roman"/>
      <w:szCs w:val="20"/>
      <w:lang w:val="en-GB"/>
    </w:rPr>
  </w:style>
  <w:style w:type="character" w:styleId="PageNumber">
    <w:name w:val="page number"/>
    <w:basedOn w:val="DefaultParagraphFont"/>
    <w:rsid w:val="00DD0B8C"/>
  </w:style>
  <w:style w:type="paragraph" w:styleId="BodyText">
    <w:name w:val="Body Text"/>
    <w:aliases w:val="bt,RFQ Text,RFQ,body text,JETA Body,Book body text,Book body text1,Book body text2,Book body text3,dd,rfc,b,Body Text Char Char Char Char Char,Orig Qstn,Original Question"/>
    <w:basedOn w:val="Normal"/>
    <w:link w:val="BodyTextChar"/>
    <w:uiPriority w:val="1"/>
    <w:qFormat/>
    <w:rsid w:val="00DD0B8C"/>
    <w:pPr>
      <w:jc w:val="left"/>
    </w:pPr>
    <w:rPr>
      <w:rFonts w:ascii="Arial" w:hAnsi="Arial"/>
      <w:lang w:val="en-NZ"/>
    </w:rPr>
  </w:style>
  <w:style w:type="character" w:customStyle="1" w:styleId="BodyTextChar">
    <w:name w:val="Body Text Char"/>
    <w:aliases w:val="bt Char,RFQ Text Char,RFQ Char,body text Char,JETA Body Char,Book body text Char,Book body text1 Char,Book body text2 Char,Book body text3 Char,dd Char,rfc Char,b Char,Body Text Char Char Char Char Char Char,Orig Qstn Char"/>
    <w:basedOn w:val="DefaultParagraphFont"/>
    <w:link w:val="BodyText"/>
    <w:uiPriority w:val="1"/>
    <w:rsid w:val="00DD0B8C"/>
    <w:rPr>
      <w:rFonts w:ascii="Arial" w:eastAsia="Times New Roman" w:hAnsi="Arial" w:cs="Times New Roman"/>
      <w:szCs w:val="20"/>
      <w:lang w:val="en-NZ"/>
    </w:rPr>
  </w:style>
  <w:style w:type="paragraph" w:styleId="TOC1">
    <w:name w:val="toc 1"/>
    <w:basedOn w:val="Normal"/>
    <w:next w:val="Normal"/>
    <w:autoRedefine/>
    <w:uiPriority w:val="39"/>
    <w:rsid w:val="00DD0B8C"/>
    <w:pPr>
      <w:spacing w:before="120" w:after="120"/>
    </w:pPr>
    <w:rPr>
      <w:b/>
      <w:bCs/>
      <w:smallCaps/>
      <w:szCs w:val="24"/>
    </w:rPr>
  </w:style>
  <w:style w:type="paragraph" w:styleId="TOC2">
    <w:name w:val="toc 2"/>
    <w:basedOn w:val="Normal"/>
    <w:next w:val="Normal"/>
    <w:autoRedefine/>
    <w:uiPriority w:val="39"/>
    <w:rsid w:val="00DD0B8C"/>
    <w:pPr>
      <w:ind w:left="240"/>
      <w:jc w:val="left"/>
    </w:pPr>
    <w:rPr>
      <w:smallCaps/>
      <w:sz w:val="18"/>
      <w:szCs w:val="24"/>
    </w:rPr>
  </w:style>
  <w:style w:type="paragraph" w:styleId="TOC3">
    <w:name w:val="toc 3"/>
    <w:basedOn w:val="Normal"/>
    <w:next w:val="Normal"/>
    <w:autoRedefine/>
    <w:uiPriority w:val="39"/>
    <w:rsid w:val="00DD0B8C"/>
    <w:pPr>
      <w:tabs>
        <w:tab w:val="right" w:leader="dot" w:pos="9016"/>
      </w:tabs>
      <w:ind w:left="480"/>
      <w:jc w:val="left"/>
    </w:pPr>
    <w:rPr>
      <w:bCs/>
      <w:i/>
      <w:iCs/>
      <w:noProof/>
      <w:sz w:val="18"/>
      <w:szCs w:val="22"/>
    </w:rPr>
  </w:style>
  <w:style w:type="character" w:styleId="Hyperlink">
    <w:name w:val="Hyperlink"/>
    <w:uiPriority w:val="99"/>
    <w:rsid w:val="00DD0B8C"/>
    <w:rPr>
      <w:rFonts w:ascii="Arial" w:hAnsi="Arial"/>
      <w:color w:val="313896"/>
      <w:u w:val="single"/>
    </w:rPr>
  </w:style>
  <w:style w:type="paragraph" w:styleId="BodyText3">
    <w:name w:val="Body Text 3"/>
    <w:basedOn w:val="Normal"/>
    <w:link w:val="BodyText3Char"/>
    <w:rsid w:val="00DD0B8C"/>
  </w:style>
  <w:style w:type="character" w:customStyle="1" w:styleId="BodyText3Char">
    <w:name w:val="Body Text 3 Char"/>
    <w:basedOn w:val="DefaultParagraphFont"/>
    <w:link w:val="BodyText3"/>
    <w:rsid w:val="00DD0B8C"/>
    <w:rPr>
      <w:rFonts w:ascii="Arial Narrow" w:eastAsia="Times New Roman" w:hAnsi="Arial Narrow" w:cs="Times New Roman"/>
      <w:szCs w:val="20"/>
      <w:lang w:val="en-GB"/>
    </w:rPr>
  </w:style>
  <w:style w:type="paragraph" w:customStyle="1" w:styleId="Method123subsubheading">
    <w:name w:val="Method123 sub sub heading"/>
    <w:basedOn w:val="Heading3"/>
    <w:rsid w:val="00DD0B8C"/>
    <w:pPr>
      <w:framePr w:wrap="around"/>
    </w:pPr>
  </w:style>
  <w:style w:type="paragraph" w:customStyle="1" w:styleId="StyleArial12ptBoldCustomColorRGB49">
    <w:name w:val="Style Arial 12 pt Bold Custom Color(RGB(49"/>
    <w:aliases w:val="56,150)) Left"/>
    <w:basedOn w:val="Normal"/>
    <w:rsid w:val="00DD0B8C"/>
    <w:pPr>
      <w:jc w:val="left"/>
    </w:pPr>
    <w:rPr>
      <w:rFonts w:ascii="Imago Book" w:hAnsi="Imago Book"/>
      <w:b/>
      <w:bCs/>
      <w:color w:val="313896"/>
      <w:sz w:val="24"/>
    </w:rPr>
  </w:style>
  <w:style w:type="paragraph" w:styleId="BalloonText">
    <w:name w:val="Balloon Text"/>
    <w:basedOn w:val="Normal"/>
    <w:link w:val="BalloonTextChar"/>
    <w:uiPriority w:val="99"/>
    <w:rsid w:val="00DD0B8C"/>
    <w:rPr>
      <w:sz w:val="16"/>
      <w:szCs w:val="16"/>
    </w:rPr>
  </w:style>
  <w:style w:type="character" w:customStyle="1" w:styleId="BalloonTextChar">
    <w:name w:val="Balloon Text Char"/>
    <w:basedOn w:val="DefaultParagraphFont"/>
    <w:link w:val="BalloonText"/>
    <w:uiPriority w:val="99"/>
    <w:rsid w:val="00DD0B8C"/>
    <w:rPr>
      <w:rFonts w:ascii="Arial Narrow" w:eastAsia="Times New Roman" w:hAnsi="Arial Narrow" w:cs="Times New Roman"/>
      <w:sz w:val="16"/>
      <w:szCs w:val="16"/>
      <w:lang w:val="en-GB"/>
    </w:rPr>
  </w:style>
  <w:style w:type="paragraph" w:customStyle="1" w:styleId="Default">
    <w:name w:val="Default"/>
    <w:rsid w:val="00DD0B8C"/>
    <w:pPr>
      <w:autoSpaceDE w:val="0"/>
      <w:autoSpaceDN w:val="0"/>
      <w:adjustRightInd w:val="0"/>
      <w:spacing w:after="0" w:line="240" w:lineRule="auto"/>
    </w:pPr>
    <w:rPr>
      <w:rFonts w:ascii="Arial" w:eastAsia="Times New Roman" w:hAnsi="Arial" w:cs="Arial"/>
      <w:color w:val="000000"/>
      <w:sz w:val="24"/>
      <w:szCs w:val="24"/>
      <w:lang w:val="en-GB" w:eastAsia="en-GB"/>
    </w:rPr>
  </w:style>
  <w:style w:type="table" w:styleId="TableGrid">
    <w:name w:val="Table Grid"/>
    <w:basedOn w:val="TableNormal"/>
    <w:uiPriority w:val="59"/>
    <w:rsid w:val="00DD0B8C"/>
    <w:pPr>
      <w:spacing w:after="0" w:line="240" w:lineRule="auto"/>
    </w:pPr>
    <w:rPr>
      <w:rFonts w:ascii="Times New Roman" w:eastAsia="Times New Roman" w:hAnsi="Times New Roman" w:cs="Times New Roman"/>
      <w:sz w:val="20"/>
      <w:szCs w:val="20"/>
      <w:lang w:eastAsia="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link w:val="ListParagraphChar"/>
    <w:uiPriority w:val="34"/>
    <w:qFormat/>
    <w:rsid w:val="00DD0B8C"/>
    <w:pPr>
      <w:spacing w:after="200" w:line="276" w:lineRule="auto"/>
      <w:ind w:left="720"/>
      <w:jc w:val="left"/>
    </w:pPr>
    <w:rPr>
      <w:rFonts w:ascii="Calibri" w:eastAsia="Calibri" w:hAnsi="Calibri"/>
      <w:szCs w:val="22"/>
    </w:rPr>
  </w:style>
  <w:style w:type="paragraph" w:customStyle="1" w:styleId="Bullet">
    <w:name w:val="Bullet"/>
    <w:basedOn w:val="BlockText"/>
    <w:next w:val="Normal"/>
    <w:rsid w:val="00DD0B8C"/>
    <w:pPr>
      <w:keepNext/>
      <w:keepLines/>
      <w:numPr>
        <w:numId w:val="2"/>
      </w:numPr>
      <w:tabs>
        <w:tab w:val="left" w:pos="1440"/>
      </w:tabs>
      <w:ind w:right="0"/>
    </w:pPr>
    <w:rPr>
      <w:rFonts w:ascii="Arial" w:hAnsi="Arial"/>
      <w:sz w:val="24"/>
      <w:lang w:val="en-ZA"/>
    </w:rPr>
  </w:style>
  <w:style w:type="paragraph" w:styleId="BlockText">
    <w:name w:val="Block Text"/>
    <w:basedOn w:val="Normal"/>
    <w:rsid w:val="00DD0B8C"/>
    <w:pPr>
      <w:spacing w:after="120"/>
      <w:ind w:left="1440" w:right="1440"/>
    </w:pPr>
  </w:style>
  <w:style w:type="paragraph" w:customStyle="1" w:styleId="Style3">
    <w:name w:val="Style3"/>
    <w:basedOn w:val="Heading3"/>
    <w:link w:val="Style3Char"/>
    <w:qFormat/>
    <w:rsid w:val="00DD0B8C"/>
    <w:pPr>
      <w:framePr w:wrap="around"/>
      <w:spacing w:after="120"/>
    </w:pPr>
  </w:style>
  <w:style w:type="paragraph" w:styleId="Caption">
    <w:name w:val="caption"/>
    <w:basedOn w:val="Normal"/>
    <w:next w:val="Normal"/>
    <w:link w:val="CaptionChar"/>
    <w:uiPriority w:val="35"/>
    <w:qFormat/>
    <w:rsid w:val="00DD0B8C"/>
    <w:pPr>
      <w:keepNext/>
      <w:keepLines/>
      <w:spacing w:after="120"/>
      <w:jc w:val="center"/>
    </w:pPr>
    <w:rPr>
      <w:b/>
      <w:sz w:val="20"/>
    </w:rPr>
  </w:style>
  <w:style w:type="character" w:customStyle="1" w:styleId="Style3Char">
    <w:name w:val="Style3 Char"/>
    <w:basedOn w:val="Heading3Char"/>
    <w:link w:val="Style3"/>
    <w:rsid w:val="00DD0B8C"/>
    <w:rPr>
      <w:rFonts w:ascii="Arial" w:eastAsia="Times New Roman" w:hAnsi="Arial" w:cs="Arial"/>
      <w:b/>
      <w:bCs/>
      <w:iCs/>
      <w:color w:val="313896"/>
      <w:lang w:val="en-GB"/>
    </w:rPr>
  </w:style>
  <w:style w:type="paragraph" w:customStyle="1" w:styleId="logo">
    <w:name w:val="logo"/>
    <w:basedOn w:val="Normal"/>
    <w:rsid w:val="00DD0B8C"/>
    <w:pPr>
      <w:overflowPunct w:val="0"/>
      <w:autoSpaceDE w:val="0"/>
      <w:autoSpaceDN w:val="0"/>
      <w:adjustRightInd w:val="0"/>
      <w:spacing w:before="720" w:after="1920" w:line="300" w:lineRule="atLeast"/>
      <w:jc w:val="center"/>
      <w:textAlignment w:val="baseline"/>
    </w:pPr>
    <w:rPr>
      <w:rFonts w:ascii="Century Schoolbook" w:hAnsi="Century Schoolbook"/>
      <w:sz w:val="24"/>
      <w:szCs w:val="24"/>
      <w:lang w:val="en-AU"/>
    </w:rPr>
  </w:style>
  <w:style w:type="paragraph" w:customStyle="1" w:styleId="Subtitle1">
    <w:name w:val="Subtitle1"/>
    <w:basedOn w:val="Normal"/>
    <w:rsid w:val="00DD0B8C"/>
    <w:pPr>
      <w:overflowPunct w:val="0"/>
      <w:autoSpaceDE w:val="0"/>
      <w:autoSpaceDN w:val="0"/>
      <w:adjustRightInd w:val="0"/>
      <w:spacing w:after="160" w:line="320" w:lineRule="atLeast"/>
      <w:jc w:val="center"/>
      <w:textAlignment w:val="baseline"/>
    </w:pPr>
    <w:rPr>
      <w:rFonts w:ascii="Arial" w:hAnsi="Arial" w:cs="Arial"/>
      <w:i/>
      <w:iCs/>
      <w:kern w:val="24"/>
      <w:sz w:val="36"/>
      <w:szCs w:val="36"/>
      <w:lang w:val="en-AU"/>
    </w:rPr>
  </w:style>
  <w:style w:type="paragraph" w:customStyle="1" w:styleId="Subtitle2">
    <w:name w:val="Subtitle2"/>
    <w:basedOn w:val="Normal"/>
    <w:rsid w:val="00DD0B8C"/>
    <w:pPr>
      <w:pBdr>
        <w:bottom w:val="single" w:sz="6" w:space="3" w:color="auto"/>
      </w:pBdr>
      <w:overflowPunct w:val="0"/>
      <w:autoSpaceDE w:val="0"/>
      <w:autoSpaceDN w:val="0"/>
      <w:adjustRightInd w:val="0"/>
      <w:spacing w:after="160" w:line="320" w:lineRule="atLeast"/>
      <w:jc w:val="center"/>
      <w:textAlignment w:val="baseline"/>
    </w:pPr>
    <w:rPr>
      <w:rFonts w:ascii="Arial" w:hAnsi="Arial" w:cs="Arial"/>
      <w:kern w:val="24"/>
      <w:sz w:val="36"/>
      <w:szCs w:val="36"/>
      <w:lang w:val="en-AU"/>
    </w:rPr>
  </w:style>
  <w:style w:type="character" w:styleId="Emphasis">
    <w:name w:val="Emphasis"/>
    <w:uiPriority w:val="20"/>
    <w:qFormat/>
    <w:rsid w:val="00DD0B8C"/>
    <w:rPr>
      <w:i/>
      <w:iCs/>
    </w:rPr>
  </w:style>
  <w:style w:type="paragraph" w:styleId="FootnoteText">
    <w:name w:val="footnote text"/>
    <w:basedOn w:val="Normal"/>
    <w:link w:val="FootnoteTextChar"/>
    <w:rsid w:val="00DD0B8C"/>
    <w:rPr>
      <w:sz w:val="20"/>
    </w:rPr>
  </w:style>
  <w:style w:type="character" w:customStyle="1" w:styleId="FootnoteTextChar">
    <w:name w:val="Footnote Text Char"/>
    <w:basedOn w:val="DefaultParagraphFont"/>
    <w:link w:val="FootnoteText"/>
    <w:rsid w:val="00DD0B8C"/>
    <w:rPr>
      <w:rFonts w:ascii="Arial Narrow" w:eastAsia="Times New Roman" w:hAnsi="Arial Narrow" w:cs="Times New Roman"/>
      <w:sz w:val="20"/>
      <w:szCs w:val="20"/>
      <w:lang w:val="en-GB"/>
    </w:rPr>
  </w:style>
  <w:style w:type="character" w:styleId="FootnoteReference">
    <w:name w:val="footnote reference"/>
    <w:rsid w:val="00DD0B8C"/>
    <w:rPr>
      <w:vertAlign w:val="superscript"/>
    </w:rPr>
  </w:style>
  <w:style w:type="paragraph" w:styleId="ListBullet5">
    <w:name w:val="List Bullet 5"/>
    <w:basedOn w:val="Normal"/>
    <w:rsid w:val="00DD0B8C"/>
    <w:pPr>
      <w:numPr>
        <w:numId w:val="3"/>
      </w:numPr>
    </w:pPr>
    <w:rPr>
      <w:rFonts w:ascii="Verdana" w:hAnsi="Verdana"/>
      <w:sz w:val="20"/>
    </w:rPr>
  </w:style>
  <w:style w:type="paragraph" w:customStyle="1" w:styleId="GAParagraphText">
    <w:name w:val="GA Paragraph Text"/>
    <w:basedOn w:val="Normal"/>
    <w:link w:val="GAParagraphTextChar"/>
    <w:rsid w:val="00DD0B8C"/>
    <w:pPr>
      <w:spacing w:before="120" w:after="120"/>
      <w:ind w:left="794"/>
    </w:pPr>
    <w:rPr>
      <w:rFonts w:ascii="Arial" w:hAnsi="Arial"/>
      <w:bCs/>
      <w:sz w:val="20"/>
    </w:rPr>
  </w:style>
  <w:style w:type="paragraph" w:customStyle="1" w:styleId="DefaultParagraphFontParaChar">
    <w:name w:val="Default Paragraph Font Para Char"/>
    <w:basedOn w:val="Normal"/>
    <w:rsid w:val="00DD0B8C"/>
    <w:pPr>
      <w:spacing w:after="160" w:line="240" w:lineRule="exact"/>
      <w:jc w:val="left"/>
    </w:pPr>
    <w:rPr>
      <w:rFonts w:ascii="Arial" w:hAnsi="Arial"/>
      <w:sz w:val="20"/>
      <w:lang w:val="en-US"/>
    </w:rPr>
  </w:style>
  <w:style w:type="character" w:customStyle="1" w:styleId="GAParagraphTextChar">
    <w:name w:val="GA Paragraph Text Char"/>
    <w:link w:val="GAParagraphText"/>
    <w:rsid w:val="00DD0B8C"/>
    <w:rPr>
      <w:rFonts w:ascii="Arial" w:eastAsia="Times New Roman" w:hAnsi="Arial" w:cs="Times New Roman"/>
      <w:bCs/>
      <w:sz w:val="20"/>
      <w:szCs w:val="20"/>
      <w:lang w:val="en-GB"/>
    </w:rPr>
  </w:style>
  <w:style w:type="paragraph" w:customStyle="1" w:styleId="GABullet1">
    <w:name w:val="GA Bullet 1"/>
    <w:basedOn w:val="Normal"/>
    <w:link w:val="GABullet1CharChar"/>
    <w:rsid w:val="00DD0B8C"/>
    <w:pPr>
      <w:numPr>
        <w:numId w:val="4"/>
      </w:numPr>
      <w:spacing w:before="60" w:after="60"/>
    </w:pPr>
    <w:rPr>
      <w:rFonts w:ascii="Arial" w:hAnsi="Arial"/>
      <w:sz w:val="20"/>
      <w:lang w:val="en-US"/>
    </w:rPr>
  </w:style>
  <w:style w:type="character" w:customStyle="1" w:styleId="GABullet1CharChar">
    <w:name w:val="GA Bullet 1 Char Char"/>
    <w:link w:val="GABullet1"/>
    <w:rsid w:val="00DD0B8C"/>
    <w:rPr>
      <w:rFonts w:ascii="Arial" w:eastAsia="Times New Roman" w:hAnsi="Arial" w:cs="Times New Roman"/>
      <w:sz w:val="20"/>
      <w:szCs w:val="20"/>
      <w:lang w:val="en-US"/>
    </w:rPr>
  </w:style>
  <w:style w:type="paragraph" w:styleId="ListBullet">
    <w:name w:val="List Bullet"/>
    <w:basedOn w:val="Normal"/>
    <w:rsid w:val="00DD0B8C"/>
    <w:pPr>
      <w:numPr>
        <w:numId w:val="5"/>
      </w:numPr>
    </w:pPr>
  </w:style>
  <w:style w:type="paragraph" w:styleId="ListBullet2">
    <w:name w:val="List Bullet 2"/>
    <w:basedOn w:val="Normal"/>
    <w:rsid w:val="00DD0B8C"/>
    <w:pPr>
      <w:numPr>
        <w:numId w:val="6"/>
      </w:numPr>
    </w:pPr>
  </w:style>
  <w:style w:type="paragraph" w:styleId="TOC4">
    <w:name w:val="toc 4"/>
    <w:basedOn w:val="Normal"/>
    <w:next w:val="Normal"/>
    <w:autoRedefine/>
    <w:uiPriority w:val="39"/>
    <w:rsid w:val="00DD0B8C"/>
    <w:pPr>
      <w:ind w:left="851"/>
      <w:jc w:val="left"/>
    </w:pPr>
    <w:rPr>
      <w:rFonts w:ascii="Verdana" w:hAnsi="Verdana"/>
      <w:sz w:val="18"/>
    </w:rPr>
  </w:style>
  <w:style w:type="paragraph" w:styleId="TOC5">
    <w:name w:val="toc 5"/>
    <w:basedOn w:val="Normal"/>
    <w:next w:val="Normal"/>
    <w:autoRedefine/>
    <w:uiPriority w:val="39"/>
    <w:rsid w:val="00DD0B8C"/>
    <w:pPr>
      <w:ind w:left="1134"/>
      <w:jc w:val="left"/>
    </w:pPr>
    <w:rPr>
      <w:rFonts w:ascii="Verdana" w:hAnsi="Verdana"/>
      <w:sz w:val="18"/>
    </w:rPr>
  </w:style>
  <w:style w:type="paragraph" w:styleId="TOC6">
    <w:name w:val="toc 6"/>
    <w:basedOn w:val="Normal"/>
    <w:next w:val="Normal"/>
    <w:autoRedefine/>
    <w:uiPriority w:val="39"/>
    <w:rsid w:val="00DD0B8C"/>
    <w:pPr>
      <w:ind w:left="1000"/>
    </w:pPr>
    <w:rPr>
      <w:rFonts w:ascii="Verdana" w:hAnsi="Verdana"/>
      <w:sz w:val="18"/>
    </w:rPr>
  </w:style>
  <w:style w:type="paragraph" w:styleId="TOC7">
    <w:name w:val="toc 7"/>
    <w:basedOn w:val="Normal"/>
    <w:next w:val="Normal"/>
    <w:autoRedefine/>
    <w:uiPriority w:val="39"/>
    <w:rsid w:val="00DD0B8C"/>
    <w:pPr>
      <w:ind w:left="1200"/>
    </w:pPr>
    <w:rPr>
      <w:rFonts w:ascii="Verdana" w:hAnsi="Verdana"/>
      <w:sz w:val="18"/>
    </w:rPr>
  </w:style>
  <w:style w:type="paragraph" w:styleId="TOC8">
    <w:name w:val="toc 8"/>
    <w:basedOn w:val="Normal"/>
    <w:next w:val="Normal"/>
    <w:autoRedefine/>
    <w:uiPriority w:val="39"/>
    <w:rsid w:val="00DD0B8C"/>
    <w:pPr>
      <w:ind w:left="1400"/>
    </w:pPr>
    <w:rPr>
      <w:rFonts w:ascii="Verdana" w:hAnsi="Verdana"/>
      <w:sz w:val="18"/>
    </w:rPr>
  </w:style>
  <w:style w:type="paragraph" w:styleId="TOC9">
    <w:name w:val="toc 9"/>
    <w:basedOn w:val="Normal"/>
    <w:next w:val="Normal"/>
    <w:autoRedefine/>
    <w:uiPriority w:val="39"/>
    <w:rsid w:val="00DD0B8C"/>
    <w:pPr>
      <w:ind w:left="1600"/>
    </w:pPr>
    <w:rPr>
      <w:rFonts w:ascii="Verdana" w:hAnsi="Verdana"/>
      <w:sz w:val="18"/>
    </w:rPr>
  </w:style>
  <w:style w:type="paragraph" w:customStyle="1" w:styleId="Headline">
    <w:name w:val="Headline"/>
    <w:basedOn w:val="Normal"/>
    <w:next w:val="Normal"/>
    <w:rsid w:val="00DD0B8C"/>
    <w:pPr>
      <w:pBdr>
        <w:bottom w:val="single" w:sz="8" w:space="1" w:color="000080"/>
      </w:pBdr>
      <w:jc w:val="left"/>
    </w:pPr>
    <w:rPr>
      <w:rFonts w:ascii="Arial" w:hAnsi="Arial"/>
      <w:b/>
      <w:smallCaps/>
      <w:color w:val="000080"/>
      <w:sz w:val="32"/>
    </w:rPr>
  </w:style>
  <w:style w:type="paragraph" w:styleId="TableofFigures">
    <w:name w:val="table of figures"/>
    <w:basedOn w:val="Normal"/>
    <w:next w:val="Normal"/>
    <w:uiPriority w:val="99"/>
    <w:rsid w:val="00DD0B8C"/>
    <w:pPr>
      <w:keepLines/>
      <w:tabs>
        <w:tab w:val="right" w:leader="dot" w:pos="9771"/>
      </w:tabs>
      <w:ind w:left="442" w:hanging="442"/>
      <w:jc w:val="left"/>
    </w:pPr>
    <w:rPr>
      <w:rFonts w:ascii="Verdana" w:hAnsi="Verdana"/>
      <w:sz w:val="18"/>
    </w:rPr>
  </w:style>
  <w:style w:type="paragraph" w:customStyle="1" w:styleId="Caption-Figures">
    <w:name w:val="Caption - Figures"/>
    <w:basedOn w:val="Caption"/>
    <w:next w:val="Normal"/>
    <w:qFormat/>
    <w:rsid w:val="00DD0B8C"/>
    <w:pPr>
      <w:keepNext w:val="0"/>
      <w:keepLines w:val="0"/>
      <w:spacing w:before="120"/>
    </w:pPr>
    <w:rPr>
      <w:rFonts w:ascii="Verdana" w:hAnsi="Verdana"/>
      <w:sz w:val="18"/>
    </w:rPr>
  </w:style>
  <w:style w:type="paragraph" w:customStyle="1" w:styleId="Preliminary">
    <w:name w:val="Preliminary"/>
    <w:basedOn w:val="Normal"/>
    <w:uiPriority w:val="99"/>
    <w:rsid w:val="00DD0B8C"/>
    <w:rPr>
      <w:rFonts w:ascii="Verdana" w:hAnsi="Verdana"/>
      <w:sz w:val="16"/>
    </w:rPr>
  </w:style>
  <w:style w:type="character" w:styleId="FollowedHyperlink">
    <w:name w:val="FollowedHyperlink"/>
    <w:rsid w:val="00DD0B8C"/>
    <w:rPr>
      <w:color w:val="800080"/>
      <w:u w:val="single"/>
    </w:rPr>
  </w:style>
  <w:style w:type="paragraph" w:customStyle="1" w:styleId="AnnexH1">
    <w:name w:val="Annex H1"/>
    <w:basedOn w:val="Heading1"/>
    <w:next w:val="Normal"/>
    <w:rsid w:val="00DD0B8C"/>
    <w:pPr>
      <w:pageBreakBefore/>
      <w:numPr>
        <w:numId w:val="7"/>
      </w:numPr>
      <w:pBdr>
        <w:bottom w:val="single" w:sz="12" w:space="1" w:color="000080"/>
      </w:pBdr>
      <w:spacing w:after="60"/>
    </w:pPr>
    <w:rPr>
      <w:rFonts w:ascii="Verdana" w:hAnsi="Verdana"/>
      <w:bCs w:val="0"/>
      <w:color w:val="000080"/>
      <w:kern w:val="28"/>
      <w:sz w:val="36"/>
    </w:rPr>
  </w:style>
  <w:style w:type="paragraph" w:customStyle="1" w:styleId="AnnexH3">
    <w:name w:val="Annex H3"/>
    <w:basedOn w:val="Heading1"/>
    <w:next w:val="Normal"/>
    <w:qFormat/>
    <w:rsid w:val="00DD0B8C"/>
    <w:pPr>
      <w:numPr>
        <w:ilvl w:val="2"/>
        <w:numId w:val="7"/>
      </w:numPr>
      <w:tabs>
        <w:tab w:val="clear" w:pos="1080"/>
      </w:tabs>
      <w:spacing w:before="240" w:after="60"/>
      <w:ind w:left="1134" w:hanging="1134"/>
      <w:outlineLvl w:val="2"/>
    </w:pPr>
    <w:rPr>
      <w:rFonts w:ascii="Verdana" w:hAnsi="Verdana"/>
      <w:bCs w:val="0"/>
      <w:color w:val="000080"/>
      <w:kern w:val="28"/>
      <w:sz w:val="24"/>
    </w:rPr>
  </w:style>
  <w:style w:type="paragraph" w:customStyle="1" w:styleId="AnnexH2">
    <w:name w:val="Annex H2"/>
    <w:basedOn w:val="Heading1"/>
    <w:next w:val="Normal"/>
    <w:rsid w:val="00DD0B8C"/>
    <w:pPr>
      <w:numPr>
        <w:ilvl w:val="1"/>
        <w:numId w:val="7"/>
      </w:numPr>
      <w:tabs>
        <w:tab w:val="clear" w:pos="851"/>
      </w:tabs>
      <w:spacing w:before="360" w:after="120"/>
      <w:ind w:left="1134" w:hanging="1134"/>
      <w:outlineLvl w:val="1"/>
    </w:pPr>
    <w:rPr>
      <w:rFonts w:ascii="Verdana" w:hAnsi="Verdana"/>
      <w:bCs w:val="0"/>
      <w:color w:val="000080"/>
      <w:kern w:val="28"/>
    </w:rPr>
  </w:style>
  <w:style w:type="paragraph" w:customStyle="1" w:styleId="zzComment">
    <w:name w:val="zzComment"/>
    <w:basedOn w:val="Normal"/>
    <w:next w:val="Normal"/>
    <w:rsid w:val="00DD0B8C"/>
    <w:rPr>
      <w:rFonts w:ascii="Verdana" w:hAnsi="Verdana"/>
      <w:vanish/>
      <w:color w:val="FF6600"/>
      <w:sz w:val="18"/>
    </w:rPr>
  </w:style>
  <w:style w:type="character" w:styleId="CommentReference">
    <w:name w:val="annotation reference"/>
    <w:rsid w:val="00DD0B8C"/>
    <w:rPr>
      <w:sz w:val="16"/>
      <w:szCs w:val="16"/>
    </w:rPr>
  </w:style>
  <w:style w:type="paragraph" w:styleId="BodyText2">
    <w:name w:val="Body Text 2"/>
    <w:basedOn w:val="Normal"/>
    <w:link w:val="BodyText2Char"/>
    <w:rsid w:val="00DD0B8C"/>
    <w:rPr>
      <w:rFonts w:ascii="Verdana" w:hAnsi="Verdana"/>
      <w:b/>
      <w:bCs/>
      <w:sz w:val="20"/>
    </w:rPr>
  </w:style>
  <w:style w:type="character" w:customStyle="1" w:styleId="BodyText2Char">
    <w:name w:val="Body Text 2 Char"/>
    <w:basedOn w:val="DefaultParagraphFont"/>
    <w:link w:val="BodyText2"/>
    <w:rsid w:val="00DD0B8C"/>
    <w:rPr>
      <w:rFonts w:ascii="Verdana" w:eastAsia="Times New Roman" w:hAnsi="Verdana" w:cs="Times New Roman"/>
      <w:b/>
      <w:bCs/>
      <w:sz w:val="20"/>
      <w:szCs w:val="20"/>
      <w:lang w:val="en-GB"/>
    </w:rPr>
  </w:style>
  <w:style w:type="paragraph" w:customStyle="1" w:styleId="AnnexH4">
    <w:name w:val="Annex H4"/>
    <w:basedOn w:val="Heading1"/>
    <w:next w:val="Normal"/>
    <w:rsid w:val="00DD0B8C"/>
    <w:pPr>
      <w:numPr>
        <w:ilvl w:val="3"/>
        <w:numId w:val="7"/>
      </w:numPr>
      <w:tabs>
        <w:tab w:val="clear" w:pos="1800"/>
        <w:tab w:val="num" w:pos="851"/>
      </w:tabs>
      <w:spacing w:before="240" w:after="60"/>
    </w:pPr>
    <w:rPr>
      <w:rFonts w:ascii="Verdana" w:hAnsi="Verdana"/>
      <w:bCs w:val="0"/>
      <w:color w:val="000080"/>
      <w:kern w:val="28"/>
      <w:sz w:val="22"/>
    </w:rPr>
  </w:style>
  <w:style w:type="paragraph" w:styleId="CommentText">
    <w:name w:val="annotation text"/>
    <w:basedOn w:val="Normal"/>
    <w:link w:val="CommentTextChar"/>
    <w:rsid w:val="00DD0B8C"/>
    <w:rPr>
      <w:rFonts w:ascii="Verdana" w:hAnsi="Verdana"/>
      <w:sz w:val="20"/>
    </w:rPr>
  </w:style>
  <w:style w:type="character" w:customStyle="1" w:styleId="CommentTextChar">
    <w:name w:val="Comment Text Char"/>
    <w:basedOn w:val="DefaultParagraphFont"/>
    <w:link w:val="CommentText"/>
    <w:rsid w:val="00DD0B8C"/>
    <w:rPr>
      <w:rFonts w:ascii="Verdana" w:eastAsia="Times New Roman" w:hAnsi="Verdana" w:cs="Times New Roman"/>
      <w:sz w:val="20"/>
      <w:szCs w:val="20"/>
      <w:lang w:val="en-GB"/>
    </w:rPr>
  </w:style>
  <w:style w:type="paragraph" w:styleId="CommentSubject">
    <w:name w:val="annotation subject"/>
    <w:basedOn w:val="CommentText"/>
    <w:next w:val="CommentText"/>
    <w:link w:val="CommentSubjectChar"/>
    <w:rsid w:val="00DD0B8C"/>
    <w:rPr>
      <w:b/>
      <w:bCs/>
    </w:rPr>
  </w:style>
  <w:style w:type="character" w:customStyle="1" w:styleId="CommentSubjectChar">
    <w:name w:val="Comment Subject Char"/>
    <w:basedOn w:val="CommentTextChar"/>
    <w:link w:val="CommentSubject"/>
    <w:rsid w:val="00DD0B8C"/>
    <w:rPr>
      <w:rFonts w:ascii="Verdana" w:eastAsia="Times New Roman" w:hAnsi="Verdana" w:cs="Times New Roman"/>
      <w:b/>
      <w:bCs/>
      <w:sz w:val="20"/>
      <w:szCs w:val="20"/>
      <w:lang w:val="en-GB"/>
    </w:rPr>
  </w:style>
  <w:style w:type="paragraph" w:customStyle="1" w:styleId="HeadingPreliminary">
    <w:name w:val="Heading Preliminary"/>
    <w:basedOn w:val="Heading3"/>
    <w:next w:val="Preliminary"/>
    <w:qFormat/>
    <w:rsid w:val="00DD0B8C"/>
    <w:pPr>
      <w:framePr w:wrap="around"/>
      <w:spacing w:after="60"/>
    </w:pPr>
    <w:rPr>
      <w:rFonts w:ascii="Verdana" w:hAnsi="Verdana"/>
      <w:bCs w:val="0"/>
      <w:color w:val="000080"/>
      <w:kern w:val="28"/>
    </w:rPr>
  </w:style>
  <w:style w:type="paragraph" w:customStyle="1" w:styleId="PreliminaryBorder">
    <w:name w:val="Preliminary Border"/>
    <w:basedOn w:val="Preliminary"/>
    <w:next w:val="Preliminary"/>
    <w:rsid w:val="00DD0B8C"/>
    <w:pPr>
      <w:pBdr>
        <w:top w:val="single" w:sz="4" w:space="1" w:color="auto"/>
        <w:left w:val="single" w:sz="4" w:space="0" w:color="auto"/>
        <w:bottom w:val="single" w:sz="4" w:space="1" w:color="auto"/>
        <w:right w:val="single" w:sz="4" w:space="1" w:color="auto"/>
      </w:pBdr>
      <w:jc w:val="center"/>
    </w:pPr>
  </w:style>
  <w:style w:type="paragraph" w:customStyle="1" w:styleId="PreliminaryIndent">
    <w:name w:val="Preliminary Indent"/>
    <w:basedOn w:val="Preliminary"/>
    <w:rsid w:val="00DD0B8C"/>
    <w:pPr>
      <w:ind w:left="720" w:hanging="436"/>
    </w:pPr>
  </w:style>
  <w:style w:type="numbering" w:customStyle="1" w:styleId="List1">
    <w:name w:val="List 1"/>
    <w:basedOn w:val="NoList"/>
    <w:rsid w:val="00DD0B8C"/>
    <w:pPr>
      <w:numPr>
        <w:numId w:val="8"/>
      </w:numPr>
    </w:pPr>
  </w:style>
  <w:style w:type="paragraph" w:styleId="Subtitle">
    <w:name w:val="Subtitle"/>
    <w:basedOn w:val="Normal"/>
    <w:next w:val="Normal"/>
    <w:link w:val="SubtitleChar"/>
    <w:qFormat/>
    <w:rsid w:val="00DD0B8C"/>
    <w:pPr>
      <w:framePr w:hSpace="180" w:wrap="around" w:vAnchor="text" w:hAnchor="page" w:x="3622" w:y="57"/>
      <w:jc w:val="left"/>
    </w:pPr>
    <w:rPr>
      <w:rFonts w:ascii="Verdana" w:hAnsi="Verdana"/>
      <w:b/>
      <w:sz w:val="32"/>
    </w:rPr>
  </w:style>
  <w:style w:type="character" w:customStyle="1" w:styleId="SubtitleChar">
    <w:name w:val="Subtitle Char"/>
    <w:basedOn w:val="DefaultParagraphFont"/>
    <w:link w:val="Subtitle"/>
    <w:rsid w:val="00DD0B8C"/>
    <w:rPr>
      <w:rFonts w:ascii="Verdana" w:eastAsia="Times New Roman" w:hAnsi="Verdana" w:cs="Times New Roman"/>
      <w:b/>
      <w:sz w:val="32"/>
      <w:szCs w:val="20"/>
      <w:lang w:val="en-GB"/>
    </w:rPr>
  </w:style>
  <w:style w:type="paragraph" w:styleId="Title">
    <w:name w:val="Title"/>
    <w:basedOn w:val="Normal"/>
    <w:next w:val="Normal"/>
    <w:link w:val="TitleChar"/>
    <w:qFormat/>
    <w:rsid w:val="00DD0B8C"/>
    <w:pPr>
      <w:framePr w:hSpace="180" w:wrap="around" w:vAnchor="text" w:hAnchor="page" w:x="3622" w:y="57"/>
      <w:spacing w:before="120"/>
      <w:jc w:val="left"/>
    </w:pPr>
    <w:rPr>
      <w:rFonts w:ascii="Verdana" w:hAnsi="Verdana"/>
      <w:b/>
      <w:sz w:val="36"/>
    </w:rPr>
  </w:style>
  <w:style w:type="character" w:customStyle="1" w:styleId="TitleChar">
    <w:name w:val="Title Char"/>
    <w:basedOn w:val="DefaultParagraphFont"/>
    <w:link w:val="Title"/>
    <w:rsid w:val="00DD0B8C"/>
    <w:rPr>
      <w:rFonts w:ascii="Verdana" w:eastAsia="Times New Roman" w:hAnsi="Verdana" w:cs="Times New Roman"/>
      <w:b/>
      <w:sz w:val="36"/>
      <w:szCs w:val="20"/>
      <w:lang w:val="en-GB"/>
    </w:rPr>
  </w:style>
  <w:style w:type="paragraph" w:customStyle="1" w:styleId="TableText">
    <w:name w:val="Table Text"/>
    <w:basedOn w:val="Normal"/>
    <w:rsid w:val="00DD0B8C"/>
    <w:pPr>
      <w:spacing w:before="60" w:after="60"/>
      <w:jc w:val="left"/>
    </w:pPr>
    <w:rPr>
      <w:rFonts w:ascii="Verdana" w:hAnsi="Verdana"/>
      <w:sz w:val="18"/>
    </w:rPr>
  </w:style>
  <w:style w:type="paragraph" w:customStyle="1" w:styleId="TableTextRight">
    <w:name w:val="Table Text Right"/>
    <w:basedOn w:val="Normal"/>
    <w:rsid w:val="00DD0B8C"/>
    <w:pPr>
      <w:jc w:val="right"/>
    </w:pPr>
    <w:rPr>
      <w:rFonts w:ascii="Verdana" w:hAnsi="Verdana"/>
      <w:sz w:val="18"/>
    </w:rPr>
  </w:style>
  <w:style w:type="paragraph" w:customStyle="1" w:styleId="Term">
    <w:name w:val="Term"/>
    <w:basedOn w:val="Normal"/>
    <w:rsid w:val="00DD0B8C"/>
    <w:rPr>
      <w:rFonts w:ascii="Verdana" w:hAnsi="Verdana"/>
      <w:b/>
      <w:sz w:val="20"/>
    </w:rPr>
  </w:style>
  <w:style w:type="paragraph" w:styleId="List">
    <w:name w:val="List"/>
    <w:basedOn w:val="Normal"/>
    <w:rsid w:val="00DD0B8C"/>
    <w:pPr>
      <w:numPr>
        <w:numId w:val="9"/>
      </w:numPr>
      <w:spacing w:before="60"/>
      <w:ind w:left="567" w:hanging="567"/>
    </w:pPr>
    <w:rPr>
      <w:rFonts w:ascii="Verdana" w:hAnsi="Verdana"/>
      <w:sz w:val="20"/>
    </w:rPr>
  </w:style>
  <w:style w:type="paragraph" w:styleId="List2">
    <w:name w:val="List 2"/>
    <w:basedOn w:val="Normal"/>
    <w:rsid w:val="00DD0B8C"/>
    <w:pPr>
      <w:numPr>
        <w:numId w:val="10"/>
      </w:numPr>
      <w:spacing w:before="60"/>
      <w:ind w:left="1134" w:hanging="567"/>
    </w:pPr>
    <w:rPr>
      <w:rFonts w:ascii="Verdana" w:hAnsi="Verdana"/>
      <w:sz w:val="20"/>
    </w:rPr>
  </w:style>
  <w:style w:type="paragraph" w:customStyle="1" w:styleId="Example">
    <w:name w:val="Example"/>
    <w:basedOn w:val="Preliminary"/>
    <w:qFormat/>
    <w:rsid w:val="00DD0B8C"/>
  </w:style>
  <w:style w:type="paragraph" w:customStyle="1" w:styleId="Appendix3">
    <w:name w:val="Appendix 3"/>
    <w:basedOn w:val="Normal"/>
    <w:next w:val="Normal"/>
    <w:semiHidden/>
    <w:rsid w:val="00DD0B8C"/>
    <w:pPr>
      <w:numPr>
        <w:ilvl w:val="2"/>
        <w:numId w:val="11"/>
      </w:numPr>
      <w:tabs>
        <w:tab w:val="left" w:pos="850"/>
      </w:tabs>
      <w:autoSpaceDE w:val="0"/>
      <w:autoSpaceDN w:val="0"/>
      <w:adjustRightInd w:val="0"/>
      <w:spacing w:before="120"/>
    </w:pPr>
    <w:rPr>
      <w:rFonts w:ascii="Verdana" w:hAnsi="Verdana" w:cs="Arial"/>
      <w:b/>
      <w:color w:val="000000"/>
      <w:sz w:val="24"/>
      <w:lang w:val="en-ZA" w:eastAsia="en-ZA"/>
    </w:rPr>
  </w:style>
  <w:style w:type="paragraph" w:customStyle="1" w:styleId="Appendix4">
    <w:name w:val="Appendix 4"/>
    <w:basedOn w:val="Normal"/>
    <w:next w:val="Normal"/>
    <w:semiHidden/>
    <w:rsid w:val="00DD0B8C"/>
    <w:pPr>
      <w:keepNext/>
      <w:numPr>
        <w:ilvl w:val="3"/>
        <w:numId w:val="11"/>
      </w:numPr>
      <w:tabs>
        <w:tab w:val="left" w:pos="850"/>
      </w:tabs>
      <w:autoSpaceDE w:val="0"/>
      <w:autoSpaceDN w:val="0"/>
      <w:adjustRightInd w:val="0"/>
      <w:spacing w:before="80"/>
    </w:pPr>
    <w:rPr>
      <w:rFonts w:ascii="Verdana" w:hAnsi="Verdana" w:cs="Arial"/>
      <w:b/>
      <w:color w:val="000000"/>
      <w:sz w:val="20"/>
      <w:lang w:val="en-ZA" w:eastAsia="en-ZA"/>
    </w:rPr>
  </w:style>
  <w:style w:type="paragraph" w:customStyle="1" w:styleId="TableBullet">
    <w:name w:val="Table Bullet"/>
    <w:basedOn w:val="Normal"/>
    <w:qFormat/>
    <w:rsid w:val="00DD0B8C"/>
    <w:pPr>
      <w:numPr>
        <w:numId w:val="13"/>
      </w:numPr>
      <w:spacing w:before="60"/>
    </w:pPr>
    <w:rPr>
      <w:rFonts w:ascii="Verdana" w:hAnsi="Verdana"/>
      <w:sz w:val="18"/>
    </w:rPr>
  </w:style>
  <w:style w:type="paragraph" w:styleId="ListBullet3">
    <w:name w:val="List Bullet 3"/>
    <w:basedOn w:val="Normal"/>
    <w:rsid w:val="00DD0B8C"/>
    <w:pPr>
      <w:numPr>
        <w:numId w:val="12"/>
      </w:numPr>
      <w:spacing w:before="60"/>
      <w:ind w:left="1276" w:hanging="425"/>
    </w:pPr>
    <w:rPr>
      <w:rFonts w:ascii="Verdana" w:hAnsi="Verdana"/>
      <w:sz w:val="20"/>
    </w:rPr>
  </w:style>
  <w:style w:type="paragraph" w:customStyle="1" w:styleId="TableHeading">
    <w:name w:val="Table Heading"/>
    <w:basedOn w:val="Normal"/>
    <w:qFormat/>
    <w:rsid w:val="00DD0B8C"/>
    <w:pPr>
      <w:keepNext/>
      <w:spacing w:before="60" w:after="60"/>
      <w:jc w:val="center"/>
    </w:pPr>
    <w:rPr>
      <w:rFonts w:ascii="Verdana" w:hAnsi="Verdana"/>
      <w:b/>
      <w:sz w:val="18"/>
    </w:rPr>
  </w:style>
  <w:style w:type="paragraph" w:styleId="BodyTextFirstIndent">
    <w:name w:val="Body Text First Indent"/>
    <w:basedOn w:val="BodyText"/>
    <w:link w:val="BodyTextFirstIndentChar"/>
    <w:rsid w:val="00DD0B8C"/>
    <w:pPr>
      <w:autoSpaceDE w:val="0"/>
      <w:autoSpaceDN w:val="0"/>
      <w:adjustRightInd w:val="0"/>
      <w:spacing w:after="120"/>
      <w:ind w:firstLine="210"/>
      <w:jc w:val="both"/>
    </w:pPr>
    <w:rPr>
      <w:bCs/>
      <w:lang w:val="en-GB"/>
    </w:rPr>
  </w:style>
  <w:style w:type="character" w:customStyle="1" w:styleId="BodyTextFirstIndentChar">
    <w:name w:val="Body Text First Indent Char"/>
    <w:basedOn w:val="BodyTextChar"/>
    <w:link w:val="BodyTextFirstIndent"/>
    <w:rsid w:val="00DD0B8C"/>
    <w:rPr>
      <w:rFonts w:ascii="Arial" w:eastAsia="Times New Roman" w:hAnsi="Arial" w:cs="Times New Roman"/>
      <w:bCs/>
      <w:szCs w:val="20"/>
      <w:lang w:val="en-GB"/>
    </w:rPr>
  </w:style>
  <w:style w:type="paragraph" w:styleId="BodyTextIndent">
    <w:name w:val="Body Text Indent"/>
    <w:basedOn w:val="Normal"/>
    <w:link w:val="BodyTextIndentChar"/>
    <w:rsid w:val="00DD0B8C"/>
    <w:pPr>
      <w:autoSpaceDE w:val="0"/>
      <w:autoSpaceDN w:val="0"/>
      <w:adjustRightInd w:val="0"/>
      <w:spacing w:after="120"/>
      <w:ind w:left="283"/>
    </w:pPr>
    <w:rPr>
      <w:rFonts w:ascii="Verdana" w:hAnsi="Verdana"/>
      <w:color w:val="000000"/>
      <w:sz w:val="20"/>
    </w:rPr>
  </w:style>
  <w:style w:type="character" w:customStyle="1" w:styleId="BodyTextIndentChar">
    <w:name w:val="Body Text Indent Char"/>
    <w:basedOn w:val="DefaultParagraphFont"/>
    <w:link w:val="BodyTextIndent"/>
    <w:rsid w:val="00DD0B8C"/>
    <w:rPr>
      <w:rFonts w:ascii="Verdana" w:eastAsia="Times New Roman" w:hAnsi="Verdana" w:cs="Times New Roman"/>
      <w:color w:val="000000"/>
      <w:sz w:val="20"/>
      <w:szCs w:val="20"/>
      <w:lang w:val="en-GB"/>
    </w:rPr>
  </w:style>
  <w:style w:type="paragraph" w:styleId="BodyTextFirstIndent2">
    <w:name w:val="Body Text First Indent 2"/>
    <w:basedOn w:val="BodyTextIndent"/>
    <w:link w:val="BodyTextFirstIndent2Char"/>
    <w:rsid w:val="00DD0B8C"/>
    <w:pPr>
      <w:ind w:firstLine="210"/>
    </w:pPr>
  </w:style>
  <w:style w:type="character" w:customStyle="1" w:styleId="BodyTextFirstIndent2Char">
    <w:name w:val="Body Text First Indent 2 Char"/>
    <w:basedOn w:val="BodyTextIndentChar"/>
    <w:link w:val="BodyTextFirstIndent2"/>
    <w:rsid w:val="00DD0B8C"/>
    <w:rPr>
      <w:rFonts w:ascii="Verdana" w:eastAsia="Times New Roman" w:hAnsi="Verdana" w:cs="Times New Roman"/>
      <w:color w:val="000000"/>
      <w:sz w:val="20"/>
      <w:szCs w:val="20"/>
      <w:lang w:val="en-GB"/>
    </w:rPr>
  </w:style>
  <w:style w:type="paragraph" w:styleId="BodyTextIndent2">
    <w:name w:val="Body Text Indent 2"/>
    <w:basedOn w:val="Normal"/>
    <w:link w:val="BodyTextIndent2Char"/>
    <w:uiPriority w:val="99"/>
    <w:rsid w:val="00DD0B8C"/>
    <w:pPr>
      <w:autoSpaceDE w:val="0"/>
      <w:autoSpaceDN w:val="0"/>
      <w:adjustRightInd w:val="0"/>
      <w:spacing w:after="120" w:line="480" w:lineRule="auto"/>
      <w:ind w:left="283"/>
    </w:pPr>
    <w:rPr>
      <w:rFonts w:ascii="Verdana" w:hAnsi="Verdana"/>
      <w:color w:val="000000"/>
      <w:sz w:val="20"/>
    </w:rPr>
  </w:style>
  <w:style w:type="character" w:customStyle="1" w:styleId="BodyTextIndent2Char">
    <w:name w:val="Body Text Indent 2 Char"/>
    <w:basedOn w:val="DefaultParagraphFont"/>
    <w:link w:val="BodyTextIndent2"/>
    <w:uiPriority w:val="99"/>
    <w:rsid w:val="00DD0B8C"/>
    <w:rPr>
      <w:rFonts w:ascii="Verdana" w:eastAsia="Times New Roman" w:hAnsi="Verdana" w:cs="Times New Roman"/>
      <w:color w:val="000000"/>
      <w:sz w:val="20"/>
      <w:szCs w:val="20"/>
      <w:lang w:val="en-GB"/>
    </w:rPr>
  </w:style>
  <w:style w:type="paragraph" w:styleId="BodyTextIndent3">
    <w:name w:val="Body Text Indent 3"/>
    <w:basedOn w:val="Normal"/>
    <w:link w:val="BodyTextIndent3Char"/>
    <w:rsid w:val="00DD0B8C"/>
    <w:pPr>
      <w:autoSpaceDE w:val="0"/>
      <w:autoSpaceDN w:val="0"/>
      <w:adjustRightInd w:val="0"/>
      <w:spacing w:after="120"/>
      <w:ind w:left="283"/>
    </w:pPr>
    <w:rPr>
      <w:rFonts w:ascii="Verdana" w:hAnsi="Verdana"/>
      <w:color w:val="000000"/>
      <w:sz w:val="16"/>
      <w:szCs w:val="16"/>
    </w:rPr>
  </w:style>
  <w:style w:type="character" w:customStyle="1" w:styleId="BodyTextIndent3Char">
    <w:name w:val="Body Text Indent 3 Char"/>
    <w:basedOn w:val="DefaultParagraphFont"/>
    <w:link w:val="BodyTextIndent3"/>
    <w:rsid w:val="00DD0B8C"/>
    <w:rPr>
      <w:rFonts w:ascii="Verdana" w:eastAsia="Times New Roman" w:hAnsi="Verdana" w:cs="Times New Roman"/>
      <w:color w:val="000000"/>
      <w:sz w:val="16"/>
      <w:szCs w:val="16"/>
      <w:lang w:val="en-GB"/>
    </w:rPr>
  </w:style>
  <w:style w:type="paragraph" w:styleId="Closing">
    <w:name w:val="Closing"/>
    <w:basedOn w:val="Normal"/>
    <w:link w:val="ClosingChar"/>
    <w:rsid w:val="00DD0B8C"/>
    <w:pPr>
      <w:autoSpaceDE w:val="0"/>
      <w:autoSpaceDN w:val="0"/>
      <w:adjustRightInd w:val="0"/>
      <w:ind w:left="4252"/>
    </w:pPr>
    <w:rPr>
      <w:rFonts w:ascii="Verdana" w:hAnsi="Verdana"/>
      <w:color w:val="000000"/>
      <w:sz w:val="20"/>
    </w:rPr>
  </w:style>
  <w:style w:type="character" w:customStyle="1" w:styleId="ClosingChar">
    <w:name w:val="Closing Char"/>
    <w:basedOn w:val="DefaultParagraphFont"/>
    <w:link w:val="Closing"/>
    <w:rsid w:val="00DD0B8C"/>
    <w:rPr>
      <w:rFonts w:ascii="Verdana" w:eastAsia="Times New Roman" w:hAnsi="Verdana" w:cs="Times New Roman"/>
      <w:color w:val="000000"/>
      <w:sz w:val="20"/>
      <w:szCs w:val="20"/>
      <w:lang w:val="en-GB"/>
    </w:rPr>
  </w:style>
  <w:style w:type="paragraph" w:styleId="Date">
    <w:name w:val="Date"/>
    <w:basedOn w:val="Normal"/>
    <w:next w:val="Normal"/>
    <w:link w:val="DateChar"/>
    <w:rsid w:val="00DD0B8C"/>
    <w:pPr>
      <w:autoSpaceDE w:val="0"/>
      <w:autoSpaceDN w:val="0"/>
      <w:adjustRightInd w:val="0"/>
    </w:pPr>
    <w:rPr>
      <w:rFonts w:ascii="Verdana" w:hAnsi="Verdana"/>
      <w:color w:val="000000"/>
      <w:sz w:val="20"/>
    </w:rPr>
  </w:style>
  <w:style w:type="character" w:customStyle="1" w:styleId="DateChar">
    <w:name w:val="Date Char"/>
    <w:basedOn w:val="DefaultParagraphFont"/>
    <w:link w:val="Date"/>
    <w:rsid w:val="00DD0B8C"/>
    <w:rPr>
      <w:rFonts w:ascii="Verdana" w:eastAsia="Times New Roman" w:hAnsi="Verdana" w:cs="Times New Roman"/>
      <w:color w:val="000000"/>
      <w:sz w:val="20"/>
      <w:szCs w:val="20"/>
      <w:lang w:val="en-GB"/>
    </w:rPr>
  </w:style>
  <w:style w:type="paragraph" w:styleId="E-mailSignature">
    <w:name w:val="E-mail Signature"/>
    <w:basedOn w:val="Normal"/>
    <w:link w:val="E-mailSignatureChar"/>
    <w:rsid w:val="00DD0B8C"/>
    <w:pPr>
      <w:autoSpaceDE w:val="0"/>
      <w:autoSpaceDN w:val="0"/>
      <w:adjustRightInd w:val="0"/>
    </w:pPr>
    <w:rPr>
      <w:rFonts w:ascii="Verdana" w:hAnsi="Verdana"/>
      <w:color w:val="000000"/>
      <w:sz w:val="20"/>
    </w:rPr>
  </w:style>
  <w:style w:type="character" w:customStyle="1" w:styleId="E-mailSignatureChar">
    <w:name w:val="E-mail Signature Char"/>
    <w:basedOn w:val="DefaultParagraphFont"/>
    <w:link w:val="E-mailSignature"/>
    <w:rsid w:val="00DD0B8C"/>
    <w:rPr>
      <w:rFonts w:ascii="Verdana" w:eastAsia="Times New Roman" w:hAnsi="Verdana" w:cs="Times New Roman"/>
      <w:color w:val="000000"/>
      <w:sz w:val="20"/>
      <w:szCs w:val="20"/>
      <w:lang w:val="en-GB"/>
    </w:rPr>
  </w:style>
  <w:style w:type="paragraph" w:styleId="EnvelopeAddress">
    <w:name w:val="envelope address"/>
    <w:basedOn w:val="Normal"/>
    <w:rsid w:val="00DD0B8C"/>
    <w:pPr>
      <w:framePr w:w="7920" w:h="1980" w:hRule="exact" w:hSpace="180" w:wrap="auto" w:hAnchor="page" w:xAlign="center" w:yAlign="bottom"/>
      <w:autoSpaceDE w:val="0"/>
      <w:autoSpaceDN w:val="0"/>
      <w:adjustRightInd w:val="0"/>
      <w:ind w:left="2880"/>
    </w:pPr>
    <w:rPr>
      <w:rFonts w:ascii="Verdana" w:hAnsi="Verdana" w:cs="Arial"/>
      <w:color w:val="000000"/>
      <w:sz w:val="24"/>
      <w:szCs w:val="24"/>
      <w:lang w:val="en-ZA" w:eastAsia="en-ZA"/>
    </w:rPr>
  </w:style>
  <w:style w:type="paragraph" w:styleId="EnvelopeReturn">
    <w:name w:val="envelope return"/>
    <w:basedOn w:val="Normal"/>
    <w:rsid w:val="00DD0B8C"/>
    <w:pPr>
      <w:autoSpaceDE w:val="0"/>
      <w:autoSpaceDN w:val="0"/>
      <w:adjustRightInd w:val="0"/>
    </w:pPr>
    <w:rPr>
      <w:rFonts w:ascii="Verdana" w:hAnsi="Verdana" w:cs="Arial"/>
      <w:color w:val="000000"/>
      <w:sz w:val="20"/>
      <w:lang w:val="en-ZA" w:eastAsia="en-ZA"/>
    </w:rPr>
  </w:style>
  <w:style w:type="character" w:styleId="HTMLAcronym">
    <w:name w:val="HTML Acronym"/>
    <w:rsid w:val="00DD0B8C"/>
    <w:rPr>
      <w:rFonts w:cs="Times New Roman"/>
    </w:rPr>
  </w:style>
  <w:style w:type="paragraph" w:styleId="HTMLAddress">
    <w:name w:val="HTML Address"/>
    <w:basedOn w:val="Normal"/>
    <w:link w:val="HTMLAddressChar"/>
    <w:rsid w:val="00DD0B8C"/>
    <w:pPr>
      <w:autoSpaceDE w:val="0"/>
      <w:autoSpaceDN w:val="0"/>
      <w:adjustRightInd w:val="0"/>
    </w:pPr>
    <w:rPr>
      <w:rFonts w:ascii="Verdana" w:hAnsi="Verdana"/>
      <w:i/>
      <w:iCs/>
      <w:color w:val="000000"/>
      <w:sz w:val="20"/>
    </w:rPr>
  </w:style>
  <w:style w:type="character" w:customStyle="1" w:styleId="HTMLAddressChar">
    <w:name w:val="HTML Address Char"/>
    <w:basedOn w:val="DefaultParagraphFont"/>
    <w:link w:val="HTMLAddress"/>
    <w:rsid w:val="00DD0B8C"/>
    <w:rPr>
      <w:rFonts w:ascii="Verdana" w:eastAsia="Times New Roman" w:hAnsi="Verdana" w:cs="Times New Roman"/>
      <w:i/>
      <w:iCs/>
      <w:color w:val="000000"/>
      <w:sz w:val="20"/>
      <w:szCs w:val="20"/>
      <w:lang w:val="en-GB"/>
    </w:rPr>
  </w:style>
  <w:style w:type="character" w:styleId="HTMLCite">
    <w:name w:val="HTML Cite"/>
    <w:rsid w:val="00DD0B8C"/>
    <w:rPr>
      <w:rFonts w:cs="Times New Roman"/>
      <w:i/>
      <w:iCs/>
    </w:rPr>
  </w:style>
  <w:style w:type="character" w:styleId="HTMLCode">
    <w:name w:val="HTML Code"/>
    <w:rsid w:val="00DD0B8C"/>
    <w:rPr>
      <w:rFonts w:ascii="Courier New" w:hAnsi="Courier New" w:cs="Courier New"/>
      <w:sz w:val="20"/>
      <w:szCs w:val="20"/>
    </w:rPr>
  </w:style>
  <w:style w:type="character" w:styleId="HTMLDefinition">
    <w:name w:val="HTML Definition"/>
    <w:rsid w:val="00DD0B8C"/>
    <w:rPr>
      <w:rFonts w:cs="Times New Roman"/>
      <w:i/>
      <w:iCs/>
    </w:rPr>
  </w:style>
  <w:style w:type="character" w:styleId="HTMLKeyboard">
    <w:name w:val="HTML Keyboard"/>
    <w:rsid w:val="00DD0B8C"/>
    <w:rPr>
      <w:rFonts w:ascii="Courier New" w:hAnsi="Courier New" w:cs="Courier New"/>
      <w:sz w:val="20"/>
      <w:szCs w:val="20"/>
    </w:rPr>
  </w:style>
  <w:style w:type="paragraph" w:styleId="HTMLPreformatted">
    <w:name w:val="HTML Preformatted"/>
    <w:basedOn w:val="Normal"/>
    <w:link w:val="HTMLPreformattedChar"/>
    <w:rsid w:val="00DD0B8C"/>
    <w:pPr>
      <w:autoSpaceDE w:val="0"/>
      <w:autoSpaceDN w:val="0"/>
      <w:adjustRightInd w:val="0"/>
    </w:pPr>
    <w:rPr>
      <w:rFonts w:ascii="Courier New" w:hAnsi="Courier New"/>
      <w:color w:val="000000"/>
      <w:sz w:val="20"/>
    </w:rPr>
  </w:style>
  <w:style w:type="character" w:customStyle="1" w:styleId="HTMLPreformattedChar">
    <w:name w:val="HTML Preformatted Char"/>
    <w:basedOn w:val="DefaultParagraphFont"/>
    <w:link w:val="HTMLPreformatted"/>
    <w:rsid w:val="00DD0B8C"/>
    <w:rPr>
      <w:rFonts w:ascii="Courier New" w:eastAsia="Times New Roman" w:hAnsi="Courier New" w:cs="Times New Roman"/>
      <w:color w:val="000000"/>
      <w:sz w:val="20"/>
      <w:szCs w:val="20"/>
      <w:lang w:val="en-GB"/>
    </w:rPr>
  </w:style>
  <w:style w:type="character" w:styleId="HTMLSample">
    <w:name w:val="HTML Sample"/>
    <w:rsid w:val="00DD0B8C"/>
    <w:rPr>
      <w:rFonts w:ascii="Courier New" w:hAnsi="Courier New" w:cs="Courier New"/>
    </w:rPr>
  </w:style>
  <w:style w:type="character" w:styleId="HTMLTypewriter">
    <w:name w:val="HTML Typewriter"/>
    <w:rsid w:val="00DD0B8C"/>
    <w:rPr>
      <w:rFonts w:ascii="Courier New" w:hAnsi="Courier New" w:cs="Courier New"/>
      <w:sz w:val="20"/>
      <w:szCs w:val="20"/>
    </w:rPr>
  </w:style>
  <w:style w:type="character" w:styleId="HTMLVariable">
    <w:name w:val="HTML Variable"/>
    <w:rsid w:val="00DD0B8C"/>
    <w:rPr>
      <w:rFonts w:cs="Times New Roman"/>
      <w:i/>
      <w:iCs/>
    </w:rPr>
  </w:style>
  <w:style w:type="character" w:styleId="LineNumber">
    <w:name w:val="line number"/>
    <w:rsid w:val="00DD0B8C"/>
    <w:rPr>
      <w:rFonts w:cs="Times New Roman"/>
    </w:rPr>
  </w:style>
  <w:style w:type="paragraph" w:styleId="List3">
    <w:name w:val="List 3"/>
    <w:basedOn w:val="Normal"/>
    <w:rsid w:val="00DD0B8C"/>
    <w:pPr>
      <w:autoSpaceDE w:val="0"/>
      <w:autoSpaceDN w:val="0"/>
      <w:adjustRightInd w:val="0"/>
      <w:ind w:left="849" w:hanging="283"/>
    </w:pPr>
    <w:rPr>
      <w:rFonts w:ascii="Verdana" w:hAnsi="Verdana" w:cs="Arial"/>
      <w:color w:val="000000"/>
      <w:sz w:val="20"/>
      <w:lang w:val="en-ZA" w:eastAsia="en-ZA"/>
    </w:rPr>
  </w:style>
  <w:style w:type="paragraph" w:styleId="List4">
    <w:name w:val="List 4"/>
    <w:basedOn w:val="Normal"/>
    <w:rsid w:val="00DD0B8C"/>
    <w:pPr>
      <w:autoSpaceDE w:val="0"/>
      <w:autoSpaceDN w:val="0"/>
      <w:adjustRightInd w:val="0"/>
      <w:ind w:left="1132" w:hanging="283"/>
    </w:pPr>
    <w:rPr>
      <w:rFonts w:ascii="Verdana" w:hAnsi="Verdana" w:cs="Arial"/>
      <w:color w:val="000000"/>
      <w:sz w:val="20"/>
      <w:lang w:val="en-ZA" w:eastAsia="en-ZA"/>
    </w:rPr>
  </w:style>
  <w:style w:type="paragraph" w:styleId="List5">
    <w:name w:val="List 5"/>
    <w:basedOn w:val="Normal"/>
    <w:rsid w:val="00DD0B8C"/>
    <w:pPr>
      <w:autoSpaceDE w:val="0"/>
      <w:autoSpaceDN w:val="0"/>
      <w:adjustRightInd w:val="0"/>
      <w:ind w:left="1415" w:hanging="283"/>
    </w:pPr>
    <w:rPr>
      <w:rFonts w:ascii="Verdana" w:hAnsi="Verdana" w:cs="Arial"/>
      <w:color w:val="000000"/>
      <w:sz w:val="20"/>
      <w:lang w:val="en-ZA" w:eastAsia="en-ZA"/>
    </w:rPr>
  </w:style>
  <w:style w:type="paragraph" w:styleId="ListBullet4">
    <w:name w:val="List Bullet 4"/>
    <w:basedOn w:val="Normal"/>
    <w:rsid w:val="00DD0B8C"/>
    <w:pPr>
      <w:tabs>
        <w:tab w:val="num" w:pos="1209"/>
      </w:tabs>
      <w:autoSpaceDE w:val="0"/>
      <w:autoSpaceDN w:val="0"/>
      <w:adjustRightInd w:val="0"/>
      <w:ind w:left="1209" w:hanging="360"/>
    </w:pPr>
    <w:rPr>
      <w:rFonts w:ascii="Verdana" w:hAnsi="Verdana" w:cs="Arial"/>
      <w:color w:val="000000"/>
      <w:sz w:val="20"/>
      <w:lang w:val="en-ZA" w:eastAsia="en-ZA"/>
    </w:rPr>
  </w:style>
  <w:style w:type="paragraph" w:styleId="ListContinue">
    <w:name w:val="List Continue"/>
    <w:basedOn w:val="Normal"/>
    <w:rsid w:val="00DD0B8C"/>
    <w:pPr>
      <w:autoSpaceDE w:val="0"/>
      <w:autoSpaceDN w:val="0"/>
      <w:adjustRightInd w:val="0"/>
      <w:spacing w:after="120"/>
      <w:ind w:left="283"/>
    </w:pPr>
    <w:rPr>
      <w:rFonts w:ascii="Verdana" w:hAnsi="Verdana" w:cs="Arial"/>
      <w:color w:val="000000"/>
      <w:sz w:val="20"/>
      <w:lang w:val="en-ZA" w:eastAsia="en-ZA"/>
    </w:rPr>
  </w:style>
  <w:style w:type="paragraph" w:styleId="ListContinue2">
    <w:name w:val="List Continue 2"/>
    <w:basedOn w:val="Normal"/>
    <w:rsid w:val="00DD0B8C"/>
    <w:pPr>
      <w:autoSpaceDE w:val="0"/>
      <w:autoSpaceDN w:val="0"/>
      <w:adjustRightInd w:val="0"/>
      <w:spacing w:after="120"/>
      <w:ind w:left="566"/>
    </w:pPr>
    <w:rPr>
      <w:rFonts w:ascii="Verdana" w:hAnsi="Verdana" w:cs="Arial"/>
      <w:color w:val="000000"/>
      <w:sz w:val="20"/>
      <w:lang w:val="en-ZA" w:eastAsia="en-ZA"/>
    </w:rPr>
  </w:style>
  <w:style w:type="paragraph" w:styleId="ListContinue3">
    <w:name w:val="List Continue 3"/>
    <w:basedOn w:val="Normal"/>
    <w:rsid w:val="00DD0B8C"/>
    <w:pPr>
      <w:autoSpaceDE w:val="0"/>
      <w:autoSpaceDN w:val="0"/>
      <w:adjustRightInd w:val="0"/>
      <w:spacing w:after="120"/>
      <w:ind w:left="849"/>
    </w:pPr>
    <w:rPr>
      <w:rFonts w:ascii="Verdana" w:hAnsi="Verdana" w:cs="Arial"/>
      <w:color w:val="000000"/>
      <w:sz w:val="20"/>
      <w:lang w:val="en-ZA" w:eastAsia="en-ZA"/>
    </w:rPr>
  </w:style>
  <w:style w:type="paragraph" w:styleId="ListContinue4">
    <w:name w:val="List Continue 4"/>
    <w:basedOn w:val="Normal"/>
    <w:rsid w:val="00DD0B8C"/>
    <w:pPr>
      <w:autoSpaceDE w:val="0"/>
      <w:autoSpaceDN w:val="0"/>
      <w:adjustRightInd w:val="0"/>
      <w:spacing w:after="120"/>
      <w:ind w:left="1132"/>
    </w:pPr>
    <w:rPr>
      <w:rFonts w:ascii="Verdana" w:hAnsi="Verdana" w:cs="Arial"/>
      <w:color w:val="000000"/>
      <w:sz w:val="20"/>
      <w:lang w:val="en-ZA" w:eastAsia="en-ZA"/>
    </w:rPr>
  </w:style>
  <w:style w:type="paragraph" w:styleId="ListContinue5">
    <w:name w:val="List Continue 5"/>
    <w:basedOn w:val="Normal"/>
    <w:rsid w:val="00DD0B8C"/>
    <w:pPr>
      <w:autoSpaceDE w:val="0"/>
      <w:autoSpaceDN w:val="0"/>
      <w:adjustRightInd w:val="0"/>
      <w:spacing w:after="120"/>
      <w:ind w:left="1415"/>
    </w:pPr>
    <w:rPr>
      <w:rFonts w:ascii="Verdana" w:hAnsi="Verdana" w:cs="Arial"/>
      <w:color w:val="000000"/>
      <w:sz w:val="20"/>
      <w:lang w:val="en-ZA" w:eastAsia="en-ZA"/>
    </w:rPr>
  </w:style>
  <w:style w:type="paragraph" w:styleId="ListNumber">
    <w:name w:val="List Number"/>
    <w:basedOn w:val="Normal"/>
    <w:rsid w:val="00DD0B8C"/>
    <w:pPr>
      <w:numPr>
        <w:numId w:val="14"/>
      </w:numPr>
      <w:autoSpaceDE w:val="0"/>
      <w:autoSpaceDN w:val="0"/>
      <w:adjustRightInd w:val="0"/>
    </w:pPr>
    <w:rPr>
      <w:rFonts w:ascii="Verdana" w:hAnsi="Verdana" w:cs="Arial"/>
      <w:color w:val="000000"/>
      <w:sz w:val="20"/>
      <w:lang w:val="en-ZA" w:eastAsia="en-ZA"/>
    </w:rPr>
  </w:style>
  <w:style w:type="paragraph" w:styleId="ListNumber2">
    <w:name w:val="List Number 2"/>
    <w:basedOn w:val="Normal"/>
    <w:rsid w:val="00DD0B8C"/>
    <w:pPr>
      <w:numPr>
        <w:numId w:val="15"/>
      </w:numPr>
      <w:autoSpaceDE w:val="0"/>
      <w:autoSpaceDN w:val="0"/>
      <w:adjustRightInd w:val="0"/>
    </w:pPr>
    <w:rPr>
      <w:rFonts w:ascii="Verdana" w:hAnsi="Verdana" w:cs="Arial"/>
      <w:color w:val="000000"/>
      <w:sz w:val="20"/>
      <w:lang w:val="en-ZA" w:eastAsia="en-ZA"/>
    </w:rPr>
  </w:style>
  <w:style w:type="paragraph" w:styleId="ListNumber3">
    <w:name w:val="List Number 3"/>
    <w:basedOn w:val="Normal"/>
    <w:rsid w:val="00DD0B8C"/>
    <w:pPr>
      <w:numPr>
        <w:numId w:val="16"/>
      </w:numPr>
      <w:autoSpaceDE w:val="0"/>
      <w:autoSpaceDN w:val="0"/>
      <w:adjustRightInd w:val="0"/>
    </w:pPr>
    <w:rPr>
      <w:rFonts w:ascii="Verdana" w:hAnsi="Verdana" w:cs="Arial"/>
      <w:color w:val="000000"/>
      <w:sz w:val="20"/>
      <w:lang w:val="en-ZA" w:eastAsia="en-ZA"/>
    </w:rPr>
  </w:style>
  <w:style w:type="paragraph" w:styleId="ListNumber4">
    <w:name w:val="List Number 4"/>
    <w:basedOn w:val="Normal"/>
    <w:rsid w:val="00DD0B8C"/>
    <w:pPr>
      <w:numPr>
        <w:numId w:val="17"/>
      </w:numPr>
      <w:autoSpaceDE w:val="0"/>
      <w:autoSpaceDN w:val="0"/>
      <w:adjustRightInd w:val="0"/>
    </w:pPr>
    <w:rPr>
      <w:rFonts w:ascii="Verdana" w:hAnsi="Verdana" w:cs="Arial"/>
      <w:color w:val="000000"/>
      <w:sz w:val="20"/>
      <w:lang w:val="en-ZA" w:eastAsia="en-ZA"/>
    </w:rPr>
  </w:style>
  <w:style w:type="paragraph" w:styleId="ListNumber5">
    <w:name w:val="List Number 5"/>
    <w:basedOn w:val="Normal"/>
    <w:rsid w:val="00DD0B8C"/>
    <w:pPr>
      <w:numPr>
        <w:numId w:val="18"/>
      </w:numPr>
      <w:autoSpaceDE w:val="0"/>
      <w:autoSpaceDN w:val="0"/>
      <w:adjustRightInd w:val="0"/>
    </w:pPr>
    <w:rPr>
      <w:rFonts w:ascii="Verdana" w:hAnsi="Verdana" w:cs="Arial"/>
      <w:color w:val="000000"/>
      <w:sz w:val="20"/>
      <w:lang w:val="en-ZA" w:eastAsia="en-ZA"/>
    </w:rPr>
  </w:style>
  <w:style w:type="paragraph" w:styleId="MessageHeader">
    <w:name w:val="Message Header"/>
    <w:basedOn w:val="Normal"/>
    <w:link w:val="MessageHeaderChar"/>
    <w:rsid w:val="00DD0B8C"/>
    <w:pPr>
      <w:pBdr>
        <w:top w:val="single" w:sz="6" w:space="1" w:color="auto"/>
        <w:left w:val="single" w:sz="6" w:space="1" w:color="auto"/>
        <w:bottom w:val="single" w:sz="6" w:space="1" w:color="auto"/>
        <w:right w:val="single" w:sz="6" w:space="1" w:color="auto"/>
      </w:pBdr>
      <w:shd w:val="pct20" w:color="auto" w:fill="auto"/>
      <w:autoSpaceDE w:val="0"/>
      <w:autoSpaceDN w:val="0"/>
      <w:adjustRightInd w:val="0"/>
      <w:ind w:left="1134" w:hanging="1134"/>
    </w:pPr>
    <w:rPr>
      <w:rFonts w:ascii="Verdana" w:hAnsi="Verdana"/>
      <w:color w:val="000000"/>
      <w:sz w:val="24"/>
      <w:szCs w:val="24"/>
    </w:rPr>
  </w:style>
  <w:style w:type="character" w:customStyle="1" w:styleId="MessageHeaderChar">
    <w:name w:val="Message Header Char"/>
    <w:basedOn w:val="DefaultParagraphFont"/>
    <w:link w:val="MessageHeader"/>
    <w:rsid w:val="00DD0B8C"/>
    <w:rPr>
      <w:rFonts w:ascii="Verdana" w:eastAsia="Times New Roman" w:hAnsi="Verdana" w:cs="Times New Roman"/>
      <w:color w:val="000000"/>
      <w:sz w:val="24"/>
      <w:szCs w:val="24"/>
      <w:shd w:val="pct20" w:color="auto" w:fill="auto"/>
      <w:lang w:val="en-GB"/>
    </w:rPr>
  </w:style>
  <w:style w:type="paragraph" w:styleId="NormalWeb">
    <w:name w:val="Normal (Web)"/>
    <w:basedOn w:val="Normal"/>
    <w:uiPriority w:val="99"/>
    <w:rsid w:val="00DD0B8C"/>
    <w:pPr>
      <w:autoSpaceDE w:val="0"/>
      <w:autoSpaceDN w:val="0"/>
      <w:adjustRightInd w:val="0"/>
    </w:pPr>
    <w:rPr>
      <w:rFonts w:ascii="Times New Roman" w:hAnsi="Times New Roman" w:cs="Arial"/>
      <w:color w:val="000000"/>
      <w:sz w:val="24"/>
      <w:szCs w:val="24"/>
      <w:lang w:val="en-ZA" w:eastAsia="en-ZA"/>
    </w:rPr>
  </w:style>
  <w:style w:type="paragraph" w:styleId="NormalIndent">
    <w:name w:val="Normal Indent"/>
    <w:basedOn w:val="Normal"/>
    <w:link w:val="NormalIndentChar"/>
    <w:uiPriority w:val="99"/>
    <w:rsid w:val="00DD0B8C"/>
    <w:pPr>
      <w:autoSpaceDE w:val="0"/>
      <w:autoSpaceDN w:val="0"/>
      <w:adjustRightInd w:val="0"/>
      <w:ind w:left="720"/>
    </w:pPr>
    <w:rPr>
      <w:rFonts w:ascii="Verdana" w:hAnsi="Verdana"/>
      <w:color w:val="000000"/>
      <w:sz w:val="20"/>
    </w:rPr>
  </w:style>
  <w:style w:type="paragraph" w:styleId="NoteHeading">
    <w:name w:val="Note Heading"/>
    <w:basedOn w:val="Normal"/>
    <w:next w:val="Normal"/>
    <w:link w:val="NoteHeadingChar"/>
    <w:rsid w:val="00DD0B8C"/>
    <w:pPr>
      <w:autoSpaceDE w:val="0"/>
      <w:autoSpaceDN w:val="0"/>
      <w:adjustRightInd w:val="0"/>
    </w:pPr>
    <w:rPr>
      <w:rFonts w:ascii="Verdana" w:hAnsi="Verdana"/>
      <w:color w:val="000000"/>
      <w:sz w:val="20"/>
    </w:rPr>
  </w:style>
  <w:style w:type="character" w:customStyle="1" w:styleId="NoteHeadingChar">
    <w:name w:val="Note Heading Char"/>
    <w:basedOn w:val="DefaultParagraphFont"/>
    <w:link w:val="NoteHeading"/>
    <w:rsid w:val="00DD0B8C"/>
    <w:rPr>
      <w:rFonts w:ascii="Verdana" w:eastAsia="Times New Roman" w:hAnsi="Verdana" w:cs="Times New Roman"/>
      <w:color w:val="000000"/>
      <w:sz w:val="20"/>
      <w:szCs w:val="20"/>
      <w:lang w:val="en-GB"/>
    </w:rPr>
  </w:style>
  <w:style w:type="paragraph" w:styleId="PlainText">
    <w:name w:val="Plain Text"/>
    <w:basedOn w:val="Normal"/>
    <w:link w:val="PlainTextChar"/>
    <w:rsid w:val="00DD0B8C"/>
    <w:pPr>
      <w:autoSpaceDE w:val="0"/>
      <w:autoSpaceDN w:val="0"/>
      <w:adjustRightInd w:val="0"/>
    </w:pPr>
    <w:rPr>
      <w:rFonts w:ascii="Courier New" w:hAnsi="Courier New"/>
      <w:color w:val="000000"/>
      <w:sz w:val="20"/>
    </w:rPr>
  </w:style>
  <w:style w:type="character" w:customStyle="1" w:styleId="PlainTextChar">
    <w:name w:val="Plain Text Char"/>
    <w:basedOn w:val="DefaultParagraphFont"/>
    <w:link w:val="PlainText"/>
    <w:rsid w:val="00DD0B8C"/>
    <w:rPr>
      <w:rFonts w:ascii="Courier New" w:eastAsia="Times New Roman" w:hAnsi="Courier New" w:cs="Times New Roman"/>
      <w:color w:val="000000"/>
      <w:sz w:val="20"/>
      <w:szCs w:val="20"/>
      <w:lang w:val="en-GB"/>
    </w:rPr>
  </w:style>
  <w:style w:type="paragraph" w:styleId="Salutation">
    <w:name w:val="Salutation"/>
    <w:basedOn w:val="Normal"/>
    <w:next w:val="Normal"/>
    <w:link w:val="SalutationChar"/>
    <w:rsid w:val="00DD0B8C"/>
    <w:pPr>
      <w:autoSpaceDE w:val="0"/>
      <w:autoSpaceDN w:val="0"/>
      <w:adjustRightInd w:val="0"/>
    </w:pPr>
    <w:rPr>
      <w:rFonts w:ascii="Verdana" w:hAnsi="Verdana"/>
      <w:color w:val="000000"/>
      <w:sz w:val="20"/>
    </w:rPr>
  </w:style>
  <w:style w:type="character" w:customStyle="1" w:styleId="SalutationChar">
    <w:name w:val="Salutation Char"/>
    <w:basedOn w:val="DefaultParagraphFont"/>
    <w:link w:val="Salutation"/>
    <w:rsid w:val="00DD0B8C"/>
    <w:rPr>
      <w:rFonts w:ascii="Verdana" w:eastAsia="Times New Roman" w:hAnsi="Verdana" w:cs="Times New Roman"/>
      <w:color w:val="000000"/>
      <w:sz w:val="20"/>
      <w:szCs w:val="20"/>
      <w:lang w:val="en-GB"/>
    </w:rPr>
  </w:style>
  <w:style w:type="paragraph" w:styleId="Signature">
    <w:name w:val="Signature"/>
    <w:basedOn w:val="Normal"/>
    <w:link w:val="SignatureChar"/>
    <w:rsid w:val="00DD0B8C"/>
    <w:pPr>
      <w:autoSpaceDE w:val="0"/>
      <w:autoSpaceDN w:val="0"/>
      <w:adjustRightInd w:val="0"/>
      <w:ind w:left="4252"/>
    </w:pPr>
    <w:rPr>
      <w:rFonts w:ascii="Verdana" w:hAnsi="Verdana"/>
      <w:color w:val="000000"/>
      <w:sz w:val="20"/>
    </w:rPr>
  </w:style>
  <w:style w:type="character" w:customStyle="1" w:styleId="SignatureChar">
    <w:name w:val="Signature Char"/>
    <w:basedOn w:val="DefaultParagraphFont"/>
    <w:link w:val="Signature"/>
    <w:rsid w:val="00DD0B8C"/>
    <w:rPr>
      <w:rFonts w:ascii="Verdana" w:eastAsia="Times New Roman" w:hAnsi="Verdana" w:cs="Times New Roman"/>
      <w:color w:val="000000"/>
      <w:sz w:val="20"/>
      <w:szCs w:val="20"/>
      <w:lang w:val="en-GB"/>
    </w:rPr>
  </w:style>
  <w:style w:type="table" w:styleId="Table3Deffects1">
    <w:name w:val="Table 3D effects 1"/>
    <w:basedOn w:val="TableNormal"/>
    <w:rsid w:val="00DD0B8C"/>
    <w:pPr>
      <w:spacing w:before="40" w:after="40" w:line="240" w:lineRule="auto"/>
      <w:ind w:left="454"/>
    </w:pPr>
    <w:rPr>
      <w:rFonts w:ascii="Garamond" w:eastAsia="Times New Roman" w:hAnsi="Garamond" w:cs="Times New Roman"/>
      <w:sz w:val="20"/>
      <w:szCs w:val="20"/>
      <w:lang w:val="en-US"/>
    </w:r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1">
    <w:name w:val="Table Classic 1"/>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rsid w:val="00DD0B8C"/>
    <w:pPr>
      <w:spacing w:before="40" w:after="40" w:line="240" w:lineRule="auto"/>
      <w:ind w:left="454"/>
    </w:pPr>
    <w:rPr>
      <w:rFonts w:ascii="Garamond" w:eastAsia="Times New Roman" w:hAnsi="Garamond" w:cs="Times New Roman"/>
      <w:color w:val="000080"/>
      <w:sz w:val="20"/>
      <w:szCs w:val="2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rsid w:val="00DD0B8C"/>
    <w:pPr>
      <w:spacing w:before="40" w:after="40" w:line="240" w:lineRule="auto"/>
      <w:ind w:left="454"/>
    </w:pPr>
    <w:rPr>
      <w:rFonts w:ascii="Garamond" w:eastAsia="Times New Roman" w:hAnsi="Garamond" w:cs="Times New Roman"/>
      <w:color w:val="FFFFFF"/>
      <w:sz w:val="20"/>
      <w:szCs w:val="20"/>
      <w:lang w:val="en-US"/>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rsid w:val="00DD0B8C"/>
    <w:pPr>
      <w:spacing w:before="40" w:after="40" w:line="240" w:lineRule="auto"/>
      <w:ind w:left="454"/>
    </w:pPr>
    <w:rPr>
      <w:rFonts w:ascii="Garamond" w:eastAsia="Times New Roman" w:hAnsi="Garamond" w:cs="Times New Roman"/>
      <w:sz w:val="20"/>
      <w:szCs w:val="20"/>
      <w:lang w:val="en-US"/>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DD0B8C"/>
    <w:pPr>
      <w:spacing w:before="40" w:after="40" w:line="240" w:lineRule="auto"/>
      <w:ind w:left="454"/>
    </w:pPr>
    <w:rPr>
      <w:rFonts w:ascii="Garamond" w:eastAsia="Times New Roman" w:hAnsi="Garamond" w:cs="Times New Roman"/>
      <w:b/>
      <w:bCs/>
      <w:sz w:val="20"/>
      <w:szCs w:val="20"/>
      <w:lang w:val="en-U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rsid w:val="00DD0B8C"/>
    <w:pPr>
      <w:spacing w:before="40" w:after="40" w:line="240" w:lineRule="auto"/>
      <w:ind w:left="454"/>
    </w:pPr>
    <w:rPr>
      <w:rFonts w:ascii="Garamond" w:eastAsia="Times New Roman" w:hAnsi="Garamond" w:cs="Times New Roman"/>
      <w:b/>
      <w:bCs/>
      <w:sz w:val="20"/>
      <w:szCs w:val="20"/>
      <w:lang w:val="en-U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rsid w:val="00DD0B8C"/>
    <w:pPr>
      <w:spacing w:before="40" w:after="40" w:line="240" w:lineRule="auto"/>
      <w:ind w:left="454"/>
    </w:pPr>
    <w:rPr>
      <w:rFonts w:ascii="Garamond" w:eastAsia="Times New Roman" w:hAnsi="Garamond" w:cs="Times New Roman"/>
      <w:b/>
      <w:bCs/>
      <w:sz w:val="20"/>
      <w:szCs w:val="20"/>
      <w:lang w:val="en-U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rsid w:val="00DD0B8C"/>
    <w:pPr>
      <w:spacing w:before="40" w:after="40" w:line="240" w:lineRule="auto"/>
      <w:ind w:left="454"/>
    </w:pPr>
    <w:rPr>
      <w:rFonts w:ascii="Garamond" w:eastAsia="Times New Roman" w:hAnsi="Garamond" w:cs="Times New Roman"/>
      <w:sz w:val="20"/>
      <w:szCs w:val="20"/>
      <w:lang w:val="en-US"/>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rsid w:val="00DD0B8C"/>
    <w:pPr>
      <w:spacing w:before="40" w:after="40" w:line="240" w:lineRule="auto"/>
      <w:ind w:left="454"/>
    </w:pPr>
    <w:rPr>
      <w:rFonts w:ascii="Garamond" w:eastAsia="Times New Roman" w:hAnsi="Garamond" w:cs="Times New Roman"/>
      <w:sz w:val="20"/>
      <w:szCs w:val="20"/>
      <w:lang w:val="en-US"/>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Contemporary">
    <w:name w:val="Table Contemporary"/>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DD0B8C"/>
    <w:pPr>
      <w:spacing w:before="40" w:after="40" w:line="240" w:lineRule="auto"/>
      <w:ind w:left="454"/>
    </w:pPr>
    <w:rPr>
      <w:rFonts w:ascii="Garamond" w:eastAsia="Times New Roman" w:hAnsi="Garamond" w:cs="Times New Roman"/>
      <w:sz w:val="20"/>
      <w:szCs w:val="20"/>
      <w:lang w:val="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Grid1">
    <w:name w:val="Table Grid 1"/>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rsid w:val="00DD0B8C"/>
    <w:pPr>
      <w:spacing w:before="40" w:after="40" w:line="240" w:lineRule="auto"/>
      <w:ind w:left="454"/>
    </w:pPr>
    <w:rPr>
      <w:rFonts w:ascii="Garamond" w:eastAsia="Times New Roman" w:hAnsi="Garamond" w:cs="Times New Roman"/>
      <w:sz w:val="20"/>
      <w:szCs w:val="20"/>
      <w:lang w:val="en-US"/>
    </w:r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rsid w:val="00DD0B8C"/>
    <w:pPr>
      <w:spacing w:before="40" w:after="40" w:line="240" w:lineRule="auto"/>
      <w:ind w:left="454"/>
    </w:pPr>
    <w:rPr>
      <w:rFonts w:ascii="Garamond" w:eastAsia="Times New Roman" w:hAnsi="Garamond" w:cs="Times New Roman"/>
      <w:sz w:val="20"/>
      <w:szCs w:val="20"/>
      <w:lang w:val="en-US"/>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rsid w:val="00DD0B8C"/>
    <w:pPr>
      <w:spacing w:before="40" w:after="40" w:line="240" w:lineRule="auto"/>
      <w:ind w:left="454"/>
    </w:pPr>
    <w:rPr>
      <w:rFonts w:ascii="Garamond" w:eastAsia="Times New Roman" w:hAnsi="Garamond" w:cs="Times New Roman"/>
      <w:b/>
      <w:bCs/>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List1">
    <w:name w:val="Table List 1"/>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DD0B8C"/>
    <w:pPr>
      <w:spacing w:before="40" w:after="40" w:line="240" w:lineRule="auto"/>
      <w:ind w:left="454"/>
    </w:pPr>
    <w:rPr>
      <w:rFonts w:ascii="Garamond" w:eastAsia="Times New Roman" w:hAnsi="Garamond" w:cs="Times New Roman"/>
      <w:sz w:val="20"/>
      <w:szCs w:val="20"/>
      <w:lang w:val="en-US"/>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DD0B8C"/>
    <w:pPr>
      <w:spacing w:before="40" w:after="40" w:line="240" w:lineRule="auto"/>
      <w:ind w:left="454"/>
    </w:pPr>
    <w:rPr>
      <w:rFonts w:ascii="Garamond" w:eastAsia="Times New Roman" w:hAnsi="Garamond" w:cs="Times New Roman"/>
      <w:sz w:val="20"/>
      <w:szCs w:val="20"/>
      <w:lang w:val="en-US"/>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rsid w:val="00DD0B8C"/>
    <w:pPr>
      <w:spacing w:before="40" w:after="40" w:line="240" w:lineRule="auto"/>
      <w:ind w:left="454"/>
    </w:pPr>
    <w:rPr>
      <w:rFonts w:ascii="Garamond" w:eastAsia="Times New Roman" w:hAnsi="Garamond" w:cs="Times New Roman"/>
      <w:sz w:val="20"/>
      <w:szCs w:val="20"/>
      <w:lang w:val="en-US"/>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Theme">
    <w:name w:val="Table Theme"/>
    <w:basedOn w:val="TableNormal"/>
    <w:rsid w:val="00DD0B8C"/>
    <w:pPr>
      <w:spacing w:before="40" w:after="40" w:line="240" w:lineRule="auto"/>
      <w:ind w:left="454"/>
    </w:pPr>
    <w:rPr>
      <w:rFonts w:ascii="Garamond" w:eastAsia="Times New Roman" w:hAnsi="Garamond"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DD0B8C"/>
    <w:pPr>
      <w:spacing w:before="40" w:after="40" w:line="240" w:lineRule="auto"/>
      <w:ind w:left="454"/>
    </w:pPr>
    <w:rPr>
      <w:rFonts w:ascii="Garamond" w:eastAsia="Times New Roman" w:hAnsi="Garamond" w:cs="Times New Roman"/>
      <w:sz w:val="20"/>
      <w:szCs w:val="20"/>
      <w:lang w:val="en-US"/>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rsid w:val="00DD0B8C"/>
    <w:pPr>
      <w:spacing w:before="40" w:after="40" w:line="240" w:lineRule="auto"/>
      <w:ind w:left="454"/>
    </w:pPr>
    <w:rPr>
      <w:rFonts w:ascii="Garamond" w:eastAsia="Times New Roman" w:hAnsi="Garamond" w:cs="Times New Roman"/>
      <w:sz w:val="20"/>
      <w:szCs w:val="20"/>
      <w:lang w:val="en-US"/>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rsid w:val="00DD0B8C"/>
    <w:pPr>
      <w:spacing w:before="40" w:after="40" w:line="240" w:lineRule="auto"/>
      <w:ind w:left="454"/>
    </w:pPr>
    <w:rPr>
      <w:rFonts w:ascii="Garamond" w:eastAsia="Times New Roman" w:hAnsi="Garamond" w:cs="Times New Roman"/>
      <w:sz w:val="20"/>
      <w:szCs w:val="20"/>
      <w:lang w:val="en-US"/>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numbering" w:styleId="111111">
    <w:name w:val="Outline List 2"/>
    <w:basedOn w:val="NoList"/>
    <w:rsid w:val="00DD0B8C"/>
    <w:pPr>
      <w:numPr>
        <w:numId w:val="19"/>
      </w:numPr>
    </w:pPr>
  </w:style>
  <w:style w:type="numbering" w:styleId="1ai">
    <w:name w:val="Outline List 1"/>
    <w:basedOn w:val="NoList"/>
    <w:rsid w:val="00DD0B8C"/>
    <w:pPr>
      <w:numPr>
        <w:numId w:val="20"/>
      </w:numPr>
    </w:pPr>
  </w:style>
  <w:style w:type="numbering" w:styleId="ArticleSection">
    <w:name w:val="Outline List 3"/>
    <w:basedOn w:val="NoList"/>
    <w:rsid w:val="00DD0B8C"/>
    <w:pPr>
      <w:numPr>
        <w:numId w:val="21"/>
      </w:numPr>
    </w:pPr>
  </w:style>
  <w:style w:type="paragraph" w:styleId="NoSpacing">
    <w:name w:val="No Spacing"/>
    <w:uiPriority w:val="1"/>
    <w:qFormat/>
    <w:rsid w:val="00DD0B8C"/>
    <w:pPr>
      <w:keepNext/>
      <w:keepLines/>
      <w:spacing w:after="0" w:line="240" w:lineRule="auto"/>
    </w:pPr>
    <w:rPr>
      <w:rFonts w:ascii="Arial" w:eastAsia="Times New Roman" w:hAnsi="Arial" w:cs="Times New Roman"/>
      <w:sz w:val="24"/>
      <w:szCs w:val="20"/>
    </w:rPr>
  </w:style>
  <w:style w:type="paragraph" w:customStyle="1" w:styleId="Principle">
    <w:name w:val="Principle"/>
    <w:next w:val="Normal"/>
    <w:qFormat/>
    <w:rsid w:val="00DD0B8C"/>
    <w:pPr>
      <w:keepNext/>
      <w:numPr>
        <w:numId w:val="22"/>
      </w:numPr>
      <w:pBdr>
        <w:bottom w:val="single" w:sz="4" w:space="1" w:color="000080"/>
      </w:pBdr>
      <w:shd w:val="clear" w:color="auto" w:fill="D9D9D9"/>
      <w:spacing w:before="120" w:after="120" w:line="240" w:lineRule="auto"/>
      <w:ind w:left="1559" w:hanging="1559"/>
    </w:pPr>
    <w:rPr>
      <w:rFonts w:ascii="Verdana" w:eastAsia="Times New Roman" w:hAnsi="Verdana" w:cs="Times New Roman"/>
      <w:b/>
      <w:i/>
      <w:color w:val="000080"/>
      <w:sz w:val="20"/>
      <w:szCs w:val="20"/>
      <w:lang w:val="en-GB"/>
    </w:rPr>
  </w:style>
  <w:style w:type="paragraph" w:customStyle="1" w:styleId="HeadingBold">
    <w:name w:val="Heading Bold"/>
    <w:basedOn w:val="Normal"/>
    <w:next w:val="Normal"/>
    <w:qFormat/>
    <w:rsid w:val="00DD0B8C"/>
    <w:pPr>
      <w:keepNext/>
      <w:spacing w:before="120" w:after="120"/>
    </w:pPr>
    <w:rPr>
      <w:rFonts w:ascii="Verdana" w:hAnsi="Verdana"/>
      <w:b/>
      <w:color w:val="000080"/>
      <w:sz w:val="20"/>
    </w:rPr>
  </w:style>
  <w:style w:type="paragraph" w:customStyle="1" w:styleId="HeadingItalic">
    <w:name w:val="Heading Italic"/>
    <w:basedOn w:val="HeadingBold"/>
    <w:qFormat/>
    <w:rsid w:val="00DD0B8C"/>
    <w:rPr>
      <w:b w:val="0"/>
      <w:i/>
    </w:rPr>
  </w:style>
  <w:style w:type="paragraph" w:customStyle="1" w:styleId="NormalPL">
    <w:name w:val="Normal PL"/>
    <w:rsid w:val="00DD0B8C"/>
    <w:pPr>
      <w:spacing w:after="120" w:line="360" w:lineRule="auto"/>
      <w:ind w:left="454"/>
      <w:jc w:val="both"/>
    </w:pPr>
    <w:rPr>
      <w:rFonts w:ascii="Verdana" w:eastAsia="Times New Roman" w:hAnsi="Verdana" w:cs="Times New Roman"/>
      <w:bCs/>
      <w:color w:val="000014"/>
      <w:sz w:val="20"/>
      <w:lang w:val="en-GB" w:eastAsia="en-GB"/>
    </w:rPr>
  </w:style>
  <w:style w:type="character" w:customStyle="1" w:styleId="CaptionChar">
    <w:name w:val="Caption Char"/>
    <w:link w:val="Caption"/>
    <w:uiPriority w:val="35"/>
    <w:rsid w:val="00DD0B8C"/>
    <w:rPr>
      <w:rFonts w:ascii="Arial Narrow" w:eastAsia="Times New Roman" w:hAnsi="Arial Narrow" w:cs="Times New Roman"/>
      <w:b/>
      <w:sz w:val="20"/>
      <w:szCs w:val="20"/>
      <w:lang w:val="en-GB"/>
    </w:rPr>
  </w:style>
  <w:style w:type="paragraph" w:customStyle="1" w:styleId="Tabletext0">
    <w:name w:val="Table text"/>
    <w:basedOn w:val="Normal"/>
    <w:link w:val="TabletextChar"/>
    <w:rsid w:val="00DD0B8C"/>
    <w:pPr>
      <w:spacing w:before="20" w:after="20"/>
      <w:contextualSpacing w:val="0"/>
    </w:pPr>
    <w:rPr>
      <w:sz w:val="18"/>
    </w:rPr>
  </w:style>
  <w:style w:type="paragraph" w:customStyle="1" w:styleId="AnnexureH1">
    <w:name w:val="Annexure H1"/>
    <w:basedOn w:val="Normal"/>
    <w:qFormat/>
    <w:rsid w:val="00DD0B8C"/>
    <w:pPr>
      <w:keepNext/>
      <w:pageBreakBefore/>
      <w:numPr>
        <w:numId w:val="23"/>
      </w:numPr>
      <w:pBdr>
        <w:bottom w:val="single" w:sz="12" w:space="1" w:color="000080"/>
      </w:pBdr>
      <w:spacing w:after="240"/>
      <w:contextualSpacing w:val="0"/>
      <w:jc w:val="left"/>
      <w:outlineLvl w:val="0"/>
    </w:pPr>
    <w:rPr>
      <w:b/>
      <w:color w:val="000080"/>
      <w:kern w:val="28"/>
      <w:sz w:val="28"/>
    </w:rPr>
  </w:style>
  <w:style w:type="character" w:customStyle="1" w:styleId="TabletextChar">
    <w:name w:val="Table text Char"/>
    <w:link w:val="Tabletext0"/>
    <w:locked/>
    <w:rsid w:val="00DD0B8C"/>
    <w:rPr>
      <w:rFonts w:ascii="Arial Narrow" w:eastAsia="Times New Roman" w:hAnsi="Arial Narrow" w:cs="Times New Roman"/>
      <w:sz w:val="18"/>
      <w:szCs w:val="20"/>
      <w:lang w:val="en-GB"/>
    </w:rPr>
  </w:style>
  <w:style w:type="paragraph" w:customStyle="1" w:styleId="StyleNormal">
    <w:name w:val="StyleNormal"/>
    <w:basedOn w:val="Normal"/>
    <w:link w:val="StyleNormalChar"/>
    <w:qFormat/>
    <w:rsid w:val="00DD0B8C"/>
    <w:pPr>
      <w:contextualSpacing w:val="0"/>
    </w:pPr>
  </w:style>
  <w:style w:type="character" w:customStyle="1" w:styleId="StyleNormalChar">
    <w:name w:val="StyleNormal Char"/>
    <w:link w:val="StyleNormal"/>
    <w:rsid w:val="00DD0B8C"/>
    <w:rPr>
      <w:rFonts w:ascii="Arial Narrow" w:eastAsia="Times New Roman" w:hAnsi="Arial Narrow" w:cs="Times New Roman"/>
      <w:szCs w:val="20"/>
      <w:lang w:val="en-GB"/>
    </w:rPr>
  </w:style>
  <w:style w:type="paragraph" w:customStyle="1" w:styleId="head3">
    <w:name w:val="head3"/>
    <w:basedOn w:val="Heading2"/>
    <w:link w:val="head3Char"/>
    <w:qFormat/>
    <w:rsid w:val="00DD0B8C"/>
    <w:pPr>
      <w:numPr>
        <w:ilvl w:val="0"/>
        <w:numId w:val="0"/>
      </w:numPr>
      <w:tabs>
        <w:tab w:val="num" w:pos="720"/>
      </w:tabs>
      <w:ind w:left="720" w:hanging="720"/>
      <w:contextualSpacing w:val="0"/>
    </w:pPr>
  </w:style>
  <w:style w:type="character" w:customStyle="1" w:styleId="head3Char">
    <w:name w:val="head3 Char"/>
    <w:basedOn w:val="Heading2Char"/>
    <w:link w:val="head3"/>
    <w:rsid w:val="00DD0B8C"/>
    <w:rPr>
      <w:rFonts w:ascii="Arial Narrow" w:eastAsia="Times New Roman" w:hAnsi="Arial Narrow" w:cs="Times New Roman"/>
      <w:b/>
      <w:bCs/>
      <w:iCs/>
      <w:color w:val="313896"/>
      <w:sz w:val="26"/>
      <w:szCs w:val="26"/>
      <w:lang w:val="en-GB"/>
    </w:rPr>
  </w:style>
  <w:style w:type="character" w:customStyle="1" w:styleId="NormalIndentChar">
    <w:name w:val="Normal Indent Char"/>
    <w:link w:val="NormalIndent"/>
    <w:uiPriority w:val="99"/>
    <w:rsid w:val="00DD0B8C"/>
    <w:rPr>
      <w:rFonts w:ascii="Verdana" w:eastAsia="Times New Roman" w:hAnsi="Verdana" w:cs="Times New Roman"/>
      <w:color w:val="000000"/>
      <w:sz w:val="20"/>
      <w:szCs w:val="20"/>
      <w:lang w:val="en-GB"/>
    </w:rPr>
  </w:style>
  <w:style w:type="paragraph" w:styleId="Revision">
    <w:name w:val="Revision"/>
    <w:hidden/>
    <w:uiPriority w:val="99"/>
    <w:semiHidden/>
    <w:rsid w:val="00DD0B8C"/>
    <w:pPr>
      <w:spacing w:after="0" w:line="240" w:lineRule="auto"/>
    </w:pPr>
    <w:rPr>
      <w:rFonts w:ascii="Arial Narrow" w:eastAsia="Times New Roman" w:hAnsi="Arial Narrow" w:cs="Times New Roman"/>
      <w:szCs w:val="20"/>
      <w:lang w:val="en-GB"/>
    </w:rPr>
  </w:style>
  <w:style w:type="paragraph" w:customStyle="1" w:styleId="Tablebody">
    <w:name w:val="Table body"/>
    <w:aliases w:val="tbo"/>
    <w:uiPriority w:val="99"/>
    <w:rsid w:val="00DD0B8C"/>
    <w:pPr>
      <w:keepNext/>
      <w:keepLines/>
      <w:spacing w:before="80" w:after="40" w:line="240" w:lineRule="auto"/>
    </w:pPr>
    <w:rPr>
      <w:rFonts w:ascii="Arial" w:eastAsia="Times New Roman" w:hAnsi="Arial" w:cs="Times New Roman"/>
      <w:sz w:val="18"/>
      <w:szCs w:val="20"/>
      <w:lang w:val="en-US"/>
    </w:rPr>
  </w:style>
  <w:style w:type="paragraph" w:customStyle="1" w:styleId="Tableheading2">
    <w:name w:val="Table heading 2"/>
    <w:aliases w:val="th2"/>
    <w:basedOn w:val="Normal"/>
    <w:next w:val="Tablebody"/>
    <w:uiPriority w:val="99"/>
    <w:rsid w:val="00DD0B8C"/>
    <w:pPr>
      <w:keepNext/>
      <w:keepLines/>
      <w:spacing w:before="60" w:after="60" w:line="200" w:lineRule="atLeast"/>
      <w:contextualSpacing w:val="0"/>
      <w:jc w:val="left"/>
    </w:pPr>
    <w:rPr>
      <w:sz w:val="20"/>
      <w:lang w:val="en-US"/>
    </w:rPr>
  </w:style>
  <w:style w:type="paragraph" w:customStyle="1" w:styleId="Style2nqabisa">
    <w:name w:val="Style2 nqabisa"/>
    <w:basedOn w:val="Heading2"/>
    <w:link w:val="Style2nqabisaChar"/>
    <w:qFormat/>
    <w:rsid w:val="00DD0B8C"/>
    <w:pPr>
      <w:numPr>
        <w:ilvl w:val="0"/>
        <w:numId w:val="0"/>
      </w:numPr>
      <w:tabs>
        <w:tab w:val="num" w:pos="792"/>
      </w:tabs>
      <w:spacing w:before="120" w:after="120"/>
      <w:ind w:left="792" w:hanging="792"/>
    </w:pPr>
  </w:style>
  <w:style w:type="character" w:customStyle="1" w:styleId="Style2nqabisaChar">
    <w:name w:val="Style2 nqabisa Char"/>
    <w:link w:val="Style2nqabisa"/>
    <w:rsid w:val="00DD0B8C"/>
    <w:rPr>
      <w:rFonts w:ascii="Arial Narrow" w:eastAsia="Times New Roman" w:hAnsi="Arial Narrow" w:cs="Times New Roman"/>
      <w:b/>
      <w:bCs/>
      <w:iCs/>
      <w:color w:val="313896"/>
      <w:sz w:val="26"/>
      <w:szCs w:val="26"/>
      <w:lang w:val="en-GB"/>
    </w:rPr>
  </w:style>
  <w:style w:type="character" w:customStyle="1" w:styleId="ListParagraphChar">
    <w:name w:val="List Paragraph Char"/>
    <w:basedOn w:val="DefaultParagraphFont"/>
    <w:link w:val="ListParagraph"/>
    <w:uiPriority w:val="34"/>
    <w:locked/>
    <w:rsid w:val="00DD0B8C"/>
    <w:rPr>
      <w:rFonts w:ascii="Calibri" w:eastAsia="Calibri" w:hAnsi="Calibri" w:cs="Times New Roman"/>
      <w:lang w:val="en-GB"/>
    </w:rPr>
  </w:style>
  <w:style w:type="paragraph" w:customStyle="1" w:styleId="zreportaddinfo">
    <w:name w:val="zreport addinfo"/>
    <w:basedOn w:val="Normal"/>
    <w:semiHidden/>
    <w:rsid w:val="00DD0B8C"/>
    <w:pPr>
      <w:framePr w:wrap="around" w:hAnchor="margin" w:xAlign="center" w:yAlign="bottom"/>
      <w:spacing w:before="100" w:beforeAutospacing="1" w:after="240" w:line="240" w:lineRule="exact"/>
      <w:contextualSpacing w:val="0"/>
      <w:jc w:val="center"/>
    </w:pPr>
    <w:rPr>
      <w:rFonts w:ascii="Arial" w:hAnsi="Arial" w:cs="Arial"/>
      <w:noProof/>
      <w:sz w:val="20"/>
      <w:szCs w:val="22"/>
      <w:lang w:val="en-ZA"/>
    </w:rPr>
  </w:style>
  <w:style w:type="paragraph" w:customStyle="1" w:styleId="ChartHeaderInformation">
    <w:name w:val="Chart Header Information"/>
    <w:basedOn w:val="Normal"/>
    <w:qFormat/>
    <w:rsid w:val="00DD0B8C"/>
    <w:pPr>
      <w:framePr w:hSpace="180" w:wrap="around" w:vAnchor="page" w:hAnchor="margin" w:y="2266"/>
      <w:spacing w:before="120" w:after="120"/>
      <w:contextualSpacing w:val="0"/>
      <w:jc w:val="center"/>
    </w:pPr>
    <w:rPr>
      <w:rFonts w:asciiTheme="majorHAnsi" w:eastAsiaTheme="minorHAnsi" w:hAnsiTheme="majorHAnsi" w:cstheme="minorBidi"/>
      <w:b/>
      <w:color w:val="0066CC"/>
      <w:szCs w:val="22"/>
      <w:lang w:val="en-US"/>
    </w:rPr>
  </w:style>
  <w:style w:type="character" w:customStyle="1" w:styleId="apple-converted-space">
    <w:name w:val="apple-converted-space"/>
    <w:basedOn w:val="DefaultParagraphFont"/>
    <w:rsid w:val="00DD0B8C"/>
  </w:style>
  <w:style w:type="paragraph" w:customStyle="1" w:styleId="Bullet2">
    <w:name w:val="Bullet 2"/>
    <w:basedOn w:val="Normal"/>
    <w:uiPriority w:val="99"/>
    <w:rsid w:val="00DD0B8C"/>
    <w:pPr>
      <w:numPr>
        <w:ilvl w:val="1"/>
        <w:numId w:val="24"/>
      </w:numPr>
      <w:tabs>
        <w:tab w:val="clear" w:pos="1440"/>
        <w:tab w:val="num" w:pos="1080"/>
      </w:tabs>
      <w:ind w:left="1080"/>
      <w:contextualSpacing w:val="0"/>
      <w:jc w:val="left"/>
    </w:pPr>
    <w:rPr>
      <w:rFonts w:ascii="Times New Roman" w:hAnsi="Times New Roman"/>
      <w:color w:val="000000"/>
      <w:sz w:val="20"/>
      <w:lang w:val="en-US"/>
    </w:rPr>
  </w:style>
  <w:style w:type="character" w:customStyle="1" w:styleId="tgc">
    <w:name w:val="_tgc"/>
    <w:basedOn w:val="DefaultParagraphFont"/>
    <w:rsid w:val="00DD0B8C"/>
  </w:style>
  <w:style w:type="table" w:customStyle="1" w:styleId="TableGridLight1">
    <w:name w:val="Table Grid Light1"/>
    <w:basedOn w:val="TableNormal"/>
    <w:uiPriority w:val="40"/>
    <w:rsid w:val="00DD0B8C"/>
    <w:pPr>
      <w:spacing w:after="0" w:line="240" w:lineRule="auto"/>
    </w:pPr>
    <w:rPr>
      <w:rFonts w:ascii="Times New Roman" w:eastAsia="Times New Roman" w:hAnsi="Times New Roman" w:cs="Times New Roman"/>
      <w:sz w:val="20"/>
      <w:szCs w:val="20"/>
      <w:lang w:eastAsia="en-Z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0">
    <w:name w:val="TableGrid"/>
    <w:rsid w:val="00DD0B8C"/>
    <w:pPr>
      <w:spacing w:after="0" w:line="240" w:lineRule="auto"/>
    </w:pPr>
    <w:rPr>
      <w:rFonts w:eastAsiaTheme="minorEastAsia"/>
      <w:lang w:eastAsia="en-Z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0253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12.png"/><Relationship Id="rId42" Type="http://schemas.openxmlformats.org/officeDocument/2006/relationships/hyperlink" Target="http://10.40.43.39/files/AMS001%20-%20AMS%20USER%20ACCESS%20FORM%20REV%200.9.pdf" TargetMode="External"/><Relationship Id="rId63" Type="http://schemas.openxmlformats.org/officeDocument/2006/relationships/hyperlink" Target="http://10.40.43.39/files/FUELLING.XLSX" TargetMode="External"/><Relationship Id="rId84" Type="http://schemas.openxmlformats.org/officeDocument/2006/relationships/image" Target="media/image30.png"/><Relationship Id="rId138" Type="http://schemas.openxmlformats.org/officeDocument/2006/relationships/hyperlink" Target="http://jnbproderweb/sites/PMDS/SitePages/Intro.aspx" TargetMode="External"/><Relationship Id="rId159" Type="http://schemas.openxmlformats.org/officeDocument/2006/relationships/image" Target="media/image82.png"/><Relationship Id="rId170" Type="http://schemas.openxmlformats.org/officeDocument/2006/relationships/image" Target="media/image89.png"/><Relationship Id="rId191" Type="http://schemas.openxmlformats.org/officeDocument/2006/relationships/image" Target="media/image107.png"/><Relationship Id="rId205" Type="http://schemas.openxmlformats.org/officeDocument/2006/relationships/image" Target="media/image119.png"/><Relationship Id="rId107" Type="http://schemas.openxmlformats.org/officeDocument/2006/relationships/image" Target="media/image43.png"/><Relationship Id="rId11" Type="http://schemas.openxmlformats.org/officeDocument/2006/relationships/footer" Target="footer2.xml"/><Relationship Id="rId32" Type="http://schemas.openxmlformats.org/officeDocument/2006/relationships/hyperlink" Target="http://jnbproderweb/sites/PMDS/SitePages/Intro.aspx" TargetMode="External"/><Relationship Id="rId53" Type="http://schemas.openxmlformats.org/officeDocument/2006/relationships/hyperlink" Target="https://app.smartsheet.com/b/form?EQBCT=7f4b98383b8a4c689ae7be80acce4570" TargetMode="External"/><Relationship Id="rId74" Type="http://schemas.openxmlformats.org/officeDocument/2006/relationships/hyperlink" Target="http://10.40.43.39/files/Task5%20Environmental%20Identification.pdf" TargetMode="External"/><Relationship Id="rId128" Type="http://schemas.openxmlformats.org/officeDocument/2006/relationships/image" Target="media/image58.png"/><Relationship Id="rId149" Type="http://schemas.openxmlformats.org/officeDocument/2006/relationships/image" Target="media/image74.png"/><Relationship Id="rId5" Type="http://schemas.openxmlformats.org/officeDocument/2006/relationships/footnotes" Target="footnotes.xml"/><Relationship Id="rId95" Type="http://schemas.openxmlformats.org/officeDocument/2006/relationships/image" Target="media/image36.png"/><Relationship Id="rId160" Type="http://schemas.openxmlformats.org/officeDocument/2006/relationships/image" Target="media/image83.png"/><Relationship Id="rId181" Type="http://schemas.openxmlformats.org/officeDocument/2006/relationships/image" Target="media/image97.png"/><Relationship Id="rId216" Type="http://schemas.openxmlformats.org/officeDocument/2006/relationships/image" Target="media/image129.png"/><Relationship Id="rId211" Type="http://schemas.openxmlformats.org/officeDocument/2006/relationships/image" Target="media/image125.emf"/><Relationship Id="rId22" Type="http://schemas.openxmlformats.org/officeDocument/2006/relationships/image" Target="media/image13.jpeg"/><Relationship Id="rId27" Type="http://schemas.openxmlformats.org/officeDocument/2006/relationships/header" Target="header2.xml"/><Relationship Id="rId43" Type="http://schemas.openxmlformats.org/officeDocument/2006/relationships/hyperlink" Target="https://app.smartsheet.com/b/home?lx=tU-z-uVt3bgmBhRtb-SzLw" TargetMode="External"/><Relationship Id="rId48" Type="http://schemas.openxmlformats.org/officeDocument/2006/relationships/hyperlink" Target="https://app.smartsheet.com/b/form?EQBCT=b680629f7f9140e8a574cd4595a245e9" TargetMode="External"/><Relationship Id="rId64" Type="http://schemas.openxmlformats.org/officeDocument/2006/relationships/hyperlink" Target="file:///\\jnbvmoffice1\APEX\OPERATIONS\FUELLING\In" TargetMode="External"/><Relationship Id="rId69" Type="http://schemas.openxmlformats.org/officeDocument/2006/relationships/hyperlink" Target="http://10.40.43.79/files/Airport%20Management%20Process%20Mapping%20Toolkit%20Master.pdf" TargetMode="External"/><Relationship Id="rId113" Type="http://schemas.openxmlformats.org/officeDocument/2006/relationships/image" Target="media/image47.png"/><Relationship Id="rId118" Type="http://schemas.openxmlformats.org/officeDocument/2006/relationships/hyperlink" Target="http://jnbproderweb/sites/PMDS/SitePages/Intro.aspx" TargetMode="External"/><Relationship Id="rId134" Type="http://schemas.openxmlformats.org/officeDocument/2006/relationships/image" Target="media/image63.png"/><Relationship Id="rId139" Type="http://schemas.openxmlformats.org/officeDocument/2006/relationships/image" Target="media/image66.png"/><Relationship Id="rId80" Type="http://schemas.openxmlformats.org/officeDocument/2006/relationships/hyperlink" Target="http://jnbproderweb/sites/PMDS/SitePages/Intro.aspx" TargetMode="External"/><Relationship Id="rId85" Type="http://schemas.openxmlformats.org/officeDocument/2006/relationships/image" Target="media/image31.png"/><Relationship Id="rId150" Type="http://schemas.openxmlformats.org/officeDocument/2006/relationships/image" Target="media/image75.png"/><Relationship Id="rId155" Type="http://schemas.openxmlformats.org/officeDocument/2006/relationships/image" Target="media/image78.png"/><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image" Target="media/image108.png"/><Relationship Id="rId197" Type="http://schemas.openxmlformats.org/officeDocument/2006/relationships/image" Target="media/image113.png"/><Relationship Id="rId206" Type="http://schemas.openxmlformats.org/officeDocument/2006/relationships/image" Target="media/image120.png"/><Relationship Id="rId201" Type="http://schemas.openxmlformats.org/officeDocument/2006/relationships/image" Target="media/image117.emf"/><Relationship Id="rId222" Type="http://schemas.microsoft.com/office/2011/relationships/people" Target="peop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hyperlink" Target="http://jnbproderweb/sites/PMDS/SitePages/Intro.aspx" TargetMode="External"/><Relationship Id="rId59" Type="http://schemas.openxmlformats.org/officeDocument/2006/relationships/hyperlink" Target="http://10.40.43.39/files/TAXIWAYS.XLSX" TargetMode="External"/><Relationship Id="rId103" Type="http://schemas.openxmlformats.org/officeDocument/2006/relationships/image" Target="media/image41.png"/><Relationship Id="rId108" Type="http://schemas.openxmlformats.org/officeDocument/2006/relationships/hyperlink" Target="http://jnbproderweb/sites/PMDS/SitePages/Intro.aspx" TargetMode="External"/><Relationship Id="rId124" Type="http://schemas.openxmlformats.org/officeDocument/2006/relationships/hyperlink" Target="http://jnbproderweb/sites/PMDS/SitePages/Intro.aspx" TargetMode="External"/><Relationship Id="rId129" Type="http://schemas.openxmlformats.org/officeDocument/2006/relationships/image" Target="media/image59.png"/><Relationship Id="rId54" Type="http://schemas.openxmlformats.org/officeDocument/2006/relationships/hyperlink" Target="https://app.smartsheet.com/b/form?EQBCT=5a488e3c216546858cf2b964af3828ab" TargetMode="External"/><Relationship Id="rId70" Type="http://schemas.openxmlformats.org/officeDocument/2006/relationships/hyperlink" Target="http://10.40.43.39/files/Task1%20Kickoff.pdf" TargetMode="External"/><Relationship Id="rId75" Type="http://schemas.openxmlformats.org/officeDocument/2006/relationships/hyperlink" Target="http://10.40.43.39/files/Task6%20Specifications%20and%20Recommendations.pdf" TargetMode="External"/><Relationship Id="rId91" Type="http://schemas.openxmlformats.org/officeDocument/2006/relationships/image" Target="media/image34.emf"/><Relationship Id="rId96" Type="http://schemas.openxmlformats.org/officeDocument/2006/relationships/hyperlink" Target="http://jnbproderweb/sites/PMDS/SitePages/Intro.aspx" TargetMode="External"/><Relationship Id="rId140" Type="http://schemas.openxmlformats.org/officeDocument/2006/relationships/image" Target="media/image67.png"/><Relationship Id="rId145" Type="http://schemas.openxmlformats.org/officeDocument/2006/relationships/hyperlink" Target="http://jnbproderweb/sites/PMDS/SitePages/Intro.aspx" TargetMode="External"/><Relationship Id="rId161" Type="http://schemas.openxmlformats.org/officeDocument/2006/relationships/image" Target="media/image84.png"/><Relationship Id="rId166" Type="http://schemas.openxmlformats.org/officeDocument/2006/relationships/image" Target="media/image87.png"/><Relationship Id="rId182" Type="http://schemas.openxmlformats.org/officeDocument/2006/relationships/image" Target="media/image98.png"/><Relationship Id="rId187" Type="http://schemas.openxmlformats.org/officeDocument/2006/relationships/image" Target="media/image103.png"/><Relationship Id="rId217"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package" Target="embeddings/Microsoft_PowerPoint_Slide2.sldx"/><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hyperlink" Target="https://app.smartsheet.com/b/form?EQBCT=bc17249e352c45b7a01cdde968ba7b32" TargetMode="External"/><Relationship Id="rId114" Type="http://schemas.openxmlformats.org/officeDocument/2006/relationships/image" Target="media/image48.png"/><Relationship Id="rId119" Type="http://schemas.openxmlformats.org/officeDocument/2006/relationships/image" Target="media/image52.png"/><Relationship Id="rId44" Type="http://schemas.openxmlformats.org/officeDocument/2006/relationships/hyperlink" Target="http://10.40.43.39/files/AMS%20Upgrade%20Project%20-%20System%20&amp;%20Process%20Training%20R4.01.pdf" TargetMode="External"/><Relationship Id="rId60" Type="http://schemas.openxmlformats.org/officeDocument/2006/relationships/hyperlink" Target="file:///\\jnbvmoffice1\APEX\OPERATIONS\IMCS\In" TargetMode="External"/><Relationship Id="rId65" Type="http://schemas.openxmlformats.org/officeDocument/2006/relationships/hyperlink" Target="http://10.40.43.39/files/ORTIA%20BAY%20COUNT%20ANALYSIS.pdf" TargetMode="External"/><Relationship Id="rId81" Type="http://schemas.openxmlformats.org/officeDocument/2006/relationships/image" Target="media/image28.png"/><Relationship Id="rId86" Type="http://schemas.openxmlformats.org/officeDocument/2006/relationships/hyperlink" Target="http://jnbproderweb/sites/PMDS/SitePages/Intro.aspx" TargetMode="External"/><Relationship Id="rId130" Type="http://schemas.openxmlformats.org/officeDocument/2006/relationships/image" Target="media/image60.png"/><Relationship Id="rId135" Type="http://schemas.openxmlformats.org/officeDocument/2006/relationships/image" Target="media/image64.png"/><Relationship Id="rId151" Type="http://schemas.openxmlformats.org/officeDocument/2006/relationships/hyperlink" Target="http://jnbproderweb/sites/PMDS/SitePages/Intro.aspx" TargetMode="External"/><Relationship Id="rId156" Type="http://schemas.openxmlformats.org/officeDocument/2006/relationships/image" Target="media/image79.png"/><Relationship Id="rId177" Type="http://schemas.openxmlformats.org/officeDocument/2006/relationships/hyperlink" Target="http://jnbproderweb/sites/PMDS/SitePages/Intro.aspx" TargetMode="External"/><Relationship Id="rId198" Type="http://schemas.openxmlformats.org/officeDocument/2006/relationships/image" Target="media/image114.jpeg"/><Relationship Id="rId172" Type="http://schemas.openxmlformats.org/officeDocument/2006/relationships/image" Target="media/image91.png"/><Relationship Id="rId193" Type="http://schemas.openxmlformats.org/officeDocument/2006/relationships/image" Target="media/image109.png"/><Relationship Id="rId202" Type="http://schemas.openxmlformats.org/officeDocument/2006/relationships/package" Target="embeddings/Microsoft_PowerPoint_Slide.sldx"/><Relationship Id="rId207" Type="http://schemas.openxmlformats.org/officeDocument/2006/relationships/image" Target="media/image121.png"/><Relationship Id="rId22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44.png"/><Relationship Id="rId34" Type="http://schemas.openxmlformats.org/officeDocument/2006/relationships/hyperlink" Target="http://jnbproderweb/sites/PMDS/SitePages/Intro.aspx" TargetMode="External"/><Relationship Id="rId50" Type="http://schemas.openxmlformats.org/officeDocument/2006/relationships/hyperlink" Target="https://app.smartsheet.com/b/form?EQBCT=129ccda938a34f6691e86671999429af" TargetMode="External"/><Relationship Id="rId55" Type="http://schemas.openxmlformats.org/officeDocument/2006/relationships/hyperlink" Target="http://10.40.43.39/files/STANDS.XLSX" TargetMode="External"/><Relationship Id="rId76" Type="http://schemas.openxmlformats.org/officeDocument/2006/relationships/hyperlink" Target="http://10.40.43.39/files/Task7%20Development%20Impact.pdf" TargetMode="External"/><Relationship Id="rId97" Type="http://schemas.openxmlformats.org/officeDocument/2006/relationships/image" Target="media/image37.png"/><Relationship Id="rId104" Type="http://schemas.openxmlformats.org/officeDocument/2006/relationships/hyperlink" Target="http://jnbproderweb/sites/PMDS/SitePages/Intro.aspx" TargetMode="External"/><Relationship Id="rId120" Type="http://schemas.openxmlformats.org/officeDocument/2006/relationships/hyperlink" Target="http://jnbproderweb/sites/PMDS/SitePages/Intro.aspx" TargetMode="External"/><Relationship Id="rId125" Type="http://schemas.openxmlformats.org/officeDocument/2006/relationships/image" Target="media/image55.png"/><Relationship Id="rId141" Type="http://schemas.openxmlformats.org/officeDocument/2006/relationships/hyperlink" Target="http://jnbproderweb/sites/PMDS/SitePages/Intro.aspx" TargetMode="External"/><Relationship Id="rId146" Type="http://schemas.openxmlformats.org/officeDocument/2006/relationships/image" Target="media/image71.png"/><Relationship Id="rId167" Type="http://schemas.openxmlformats.org/officeDocument/2006/relationships/hyperlink" Target="http://jnbproderweb/sites/PMDS/SitePages/Intro.aspx" TargetMode="External"/><Relationship Id="rId188"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hyperlink" Target="http://10.40.43.39/files/Task2%20Techincal%20Analysis.pdf" TargetMode="External"/><Relationship Id="rId92" Type="http://schemas.openxmlformats.org/officeDocument/2006/relationships/oleObject" Target="embeddings/oleObject1.bin"/><Relationship Id="rId162" Type="http://schemas.openxmlformats.org/officeDocument/2006/relationships/hyperlink" Target="http://jnbproderweb/sites/PMDS/SitePages/Intro.aspx" TargetMode="External"/><Relationship Id="rId183" Type="http://schemas.openxmlformats.org/officeDocument/2006/relationships/image" Target="media/image99.png"/><Relationship Id="rId213" Type="http://schemas.openxmlformats.org/officeDocument/2006/relationships/image" Target="media/image126.png"/><Relationship Id="rId218" Type="http://schemas.openxmlformats.org/officeDocument/2006/relationships/image" Target="media/image131.e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hyperlink" Target="http://www.blueworkslive.com/" TargetMode="External"/><Relationship Id="rId66" Type="http://schemas.openxmlformats.org/officeDocument/2006/relationships/hyperlink" Target="https://app.smartsheet.com/b/form?EQBCT=53364e822e3641acaa88006aae6d60a8" TargetMode="External"/><Relationship Id="rId87" Type="http://schemas.openxmlformats.org/officeDocument/2006/relationships/image" Target="media/image32.png"/><Relationship Id="rId110" Type="http://schemas.openxmlformats.org/officeDocument/2006/relationships/hyperlink" Target="http://jnbproderweb/sites/PMDS/SitePages/Intro.aspx" TargetMode="External"/><Relationship Id="rId115" Type="http://schemas.openxmlformats.org/officeDocument/2006/relationships/image" Target="media/image49.png"/><Relationship Id="rId131" Type="http://schemas.openxmlformats.org/officeDocument/2006/relationships/image" Target="media/image61.png"/><Relationship Id="rId136" Type="http://schemas.openxmlformats.org/officeDocument/2006/relationships/hyperlink" Target="http://jnbproderweb/sites/PMDS/SitePages/Intro.aspx" TargetMode="External"/><Relationship Id="rId157" Type="http://schemas.openxmlformats.org/officeDocument/2006/relationships/image" Target="media/image80.png"/><Relationship Id="rId178" Type="http://schemas.openxmlformats.org/officeDocument/2006/relationships/header" Target="header3.xml"/><Relationship Id="rId61" Type="http://schemas.openxmlformats.org/officeDocument/2006/relationships/hyperlink" Target="http://10.40.43.39/files/RUNWAYS.XLSX" TargetMode="External"/><Relationship Id="rId82" Type="http://schemas.openxmlformats.org/officeDocument/2006/relationships/hyperlink" Target="http://jnbproderweb/sites/PMDS/SitePages/Intro.aspx" TargetMode="External"/><Relationship Id="rId152" Type="http://schemas.openxmlformats.org/officeDocument/2006/relationships/image" Target="media/image76.png"/><Relationship Id="rId173" Type="http://schemas.openxmlformats.org/officeDocument/2006/relationships/image" Target="media/image92.png"/><Relationship Id="rId194" Type="http://schemas.openxmlformats.org/officeDocument/2006/relationships/image" Target="media/image110.png"/><Relationship Id="rId199" Type="http://schemas.openxmlformats.org/officeDocument/2006/relationships/image" Target="media/image115.png"/><Relationship Id="rId203" Type="http://schemas.openxmlformats.org/officeDocument/2006/relationships/image" Target="media/image118.emf"/><Relationship Id="rId208" Type="http://schemas.openxmlformats.org/officeDocument/2006/relationships/image" Target="media/image12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hyperlink" Target="file:///\\jnbvmoffice1\APEX\OPERATIONS\IMCS\In" TargetMode="External"/><Relationship Id="rId77" Type="http://schemas.openxmlformats.org/officeDocument/2006/relationships/hyperlink" Target="http://10.40.43.39/files/Task8%20Implementation%20Plan.pdf" TargetMode="External"/><Relationship Id="rId100" Type="http://schemas.openxmlformats.org/officeDocument/2006/relationships/hyperlink" Target="http://jnbproderweb/sites/PMDS/SitePages/Intro.aspx" TargetMode="External"/><Relationship Id="rId105" Type="http://schemas.openxmlformats.org/officeDocument/2006/relationships/image" Target="media/image42.png"/><Relationship Id="rId126" Type="http://schemas.openxmlformats.org/officeDocument/2006/relationships/image" Target="media/image56.png"/><Relationship Id="rId147" Type="http://schemas.openxmlformats.org/officeDocument/2006/relationships/image" Target="media/image72.png"/><Relationship Id="rId168" Type="http://schemas.openxmlformats.org/officeDocument/2006/relationships/image" Target="media/image88.png"/><Relationship Id="rId8" Type="http://schemas.openxmlformats.org/officeDocument/2006/relationships/image" Target="media/image2.png"/><Relationship Id="rId51" Type="http://schemas.openxmlformats.org/officeDocument/2006/relationships/hyperlink" Target="http://10.40.43.39/files/APEX%20USER%20ACCESS%20FORM%20VERSION%201.0.pdf" TargetMode="External"/><Relationship Id="rId72" Type="http://schemas.openxmlformats.org/officeDocument/2006/relationships/hyperlink" Target="http://10.40.43.39/files/Task3%20Economic%20and%20Financial%20Analysis.pdf" TargetMode="External"/><Relationship Id="rId93" Type="http://schemas.openxmlformats.org/officeDocument/2006/relationships/image" Target="media/image35.png"/><Relationship Id="rId98" Type="http://schemas.openxmlformats.org/officeDocument/2006/relationships/hyperlink" Target="http://jnbproderweb/sites/PMDS/SitePages/Intro.aspx" TargetMode="External"/><Relationship Id="rId121" Type="http://schemas.openxmlformats.org/officeDocument/2006/relationships/image" Target="media/image53.png"/><Relationship Id="rId142" Type="http://schemas.openxmlformats.org/officeDocument/2006/relationships/image" Target="media/image68.png"/><Relationship Id="rId163" Type="http://schemas.openxmlformats.org/officeDocument/2006/relationships/image" Target="media/image85.png"/><Relationship Id="rId184" Type="http://schemas.openxmlformats.org/officeDocument/2006/relationships/image" Target="media/image100.png"/><Relationship Id="rId189" Type="http://schemas.openxmlformats.org/officeDocument/2006/relationships/image" Target="media/image105.png"/><Relationship Id="rId219" Type="http://schemas.openxmlformats.org/officeDocument/2006/relationships/package" Target="embeddings/Microsoft_PowerPoint_Slide3.sldx"/><Relationship Id="rId3" Type="http://schemas.openxmlformats.org/officeDocument/2006/relationships/settings" Target="settings.xml"/><Relationship Id="rId214" Type="http://schemas.openxmlformats.org/officeDocument/2006/relationships/image" Target="media/image127.png"/><Relationship Id="rId25" Type="http://schemas.openxmlformats.org/officeDocument/2006/relationships/image" Target="media/image16.png"/><Relationship Id="rId46" Type="http://schemas.openxmlformats.org/officeDocument/2006/relationships/hyperlink" Target="http://196.11.3.89/QLIKVIEW" TargetMode="External"/><Relationship Id="rId67" Type="http://schemas.openxmlformats.org/officeDocument/2006/relationships/hyperlink" Target="https://app.smartsheet.com/b/form?EQBCT=1e11975c39e44c8ea38f136bd741f2da" TargetMode="External"/><Relationship Id="rId116" Type="http://schemas.openxmlformats.org/officeDocument/2006/relationships/image" Target="media/image50.png"/><Relationship Id="rId137" Type="http://schemas.openxmlformats.org/officeDocument/2006/relationships/image" Target="media/image65.png"/><Relationship Id="rId158" Type="http://schemas.openxmlformats.org/officeDocument/2006/relationships/image" Target="media/image81.png"/><Relationship Id="rId20" Type="http://schemas.openxmlformats.org/officeDocument/2006/relationships/image" Target="media/image11.jpeg"/><Relationship Id="rId41" Type="http://schemas.openxmlformats.org/officeDocument/2006/relationships/hyperlink" Target="http://jnbproderweb/sites/PMDS/SitePages/Intro.aspx" TargetMode="External"/><Relationship Id="rId62" Type="http://schemas.openxmlformats.org/officeDocument/2006/relationships/hyperlink" Target="file:///\\jnbvmoffice1\APEX\OPERATIONS\IMCS\In" TargetMode="External"/><Relationship Id="rId83" Type="http://schemas.openxmlformats.org/officeDocument/2006/relationships/image" Target="media/image29.png"/><Relationship Id="rId88" Type="http://schemas.openxmlformats.org/officeDocument/2006/relationships/hyperlink" Target="http://jnbproderweb/sites/PMDS/SitePages/Intro.aspx" TargetMode="External"/><Relationship Id="rId111" Type="http://schemas.openxmlformats.org/officeDocument/2006/relationships/image" Target="media/image45.png"/><Relationship Id="rId132" Type="http://schemas.openxmlformats.org/officeDocument/2006/relationships/image" Target="media/image62.png"/><Relationship Id="rId153" Type="http://schemas.openxmlformats.org/officeDocument/2006/relationships/image" Target="media/image77.png"/><Relationship Id="rId174" Type="http://schemas.openxmlformats.org/officeDocument/2006/relationships/image" Target="media/image93.png"/><Relationship Id="rId179" Type="http://schemas.openxmlformats.org/officeDocument/2006/relationships/header" Target="header4.xml"/><Relationship Id="rId195" Type="http://schemas.openxmlformats.org/officeDocument/2006/relationships/image" Target="media/image111.png"/><Relationship Id="rId209" Type="http://schemas.openxmlformats.org/officeDocument/2006/relationships/image" Target="media/image123.png"/><Relationship Id="rId190" Type="http://schemas.openxmlformats.org/officeDocument/2006/relationships/image" Target="media/image106.png"/><Relationship Id="rId204" Type="http://schemas.openxmlformats.org/officeDocument/2006/relationships/package" Target="embeddings/Microsoft_PowerPoint_Slide1.sldx"/><Relationship Id="rId220" Type="http://schemas.openxmlformats.org/officeDocument/2006/relationships/header" Target="header5.xml"/><Relationship Id="rId15" Type="http://schemas.openxmlformats.org/officeDocument/2006/relationships/image" Target="media/image6.png"/><Relationship Id="rId36" Type="http://schemas.openxmlformats.org/officeDocument/2006/relationships/hyperlink" Target="http://jnbproderweb/sites/PMDS/SitePages/Intro.aspx" TargetMode="External"/><Relationship Id="rId57" Type="http://schemas.openxmlformats.org/officeDocument/2006/relationships/hyperlink" Target="http://10.40.43.39/files/AIRBRIDGES.XLSX" TargetMode="External"/><Relationship Id="rId106" Type="http://schemas.openxmlformats.org/officeDocument/2006/relationships/hyperlink" Target="http://jnbproderweb/sites/PMDS/SitePages/Intro.aspx" TargetMode="External"/><Relationship Id="rId127" Type="http://schemas.openxmlformats.org/officeDocument/2006/relationships/image" Target="media/image5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hyperlink" Target="http://10.40.43.79/files/APEX%20Training.pdf" TargetMode="External"/><Relationship Id="rId73" Type="http://schemas.openxmlformats.org/officeDocument/2006/relationships/hyperlink" Target="http://10.40.43.39/files/Task4%20Legal%20and%20Regulatory.pdf" TargetMode="External"/><Relationship Id="rId78" Type="http://schemas.openxmlformats.org/officeDocument/2006/relationships/hyperlink" Target="http://10.40.43.39/files/Task9%20Final%20Report.pdf" TargetMode="External"/><Relationship Id="rId94" Type="http://schemas.openxmlformats.org/officeDocument/2006/relationships/hyperlink" Target="http://jnbproderweb/sites/PMDS/SitePages/Intro.aspx" TargetMode="External"/><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hyperlink" Target="http://jnbproderweb/sites/PMDS/SitePages/Intro.aspx" TargetMode="External"/><Relationship Id="rId143" Type="http://schemas.openxmlformats.org/officeDocument/2006/relationships/image" Target="media/image69.png"/><Relationship Id="rId148" Type="http://schemas.openxmlformats.org/officeDocument/2006/relationships/image" Target="media/image73.png"/><Relationship Id="rId164" Type="http://schemas.openxmlformats.org/officeDocument/2006/relationships/image" Target="media/image86.png"/><Relationship Id="rId169" Type="http://schemas.openxmlformats.org/officeDocument/2006/relationships/hyperlink" Target="http://jnbproderweb/sites/PMDS/SitePages/Intro.aspx" TargetMode="External"/><Relationship Id="rId185"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96.png"/><Relationship Id="rId210" Type="http://schemas.openxmlformats.org/officeDocument/2006/relationships/image" Target="media/image124.png"/><Relationship Id="rId215" Type="http://schemas.openxmlformats.org/officeDocument/2006/relationships/image" Target="media/image128.png"/><Relationship Id="rId26" Type="http://schemas.openxmlformats.org/officeDocument/2006/relationships/image" Target="media/image17.png"/><Relationship Id="rId47" Type="http://schemas.openxmlformats.org/officeDocument/2006/relationships/hyperlink" Target="https://app.smartsheet.com/b/form?EQBCT=23e6b46ba1ec4a3facd578dbf7e8c18b" TargetMode="External"/><Relationship Id="rId68" Type="http://schemas.openxmlformats.org/officeDocument/2006/relationships/hyperlink" Target="http://10.40.43.39/files/Manual%20on%20Collaborative%20Flow%20Management.pdf" TargetMode="External"/><Relationship Id="rId89" Type="http://schemas.openxmlformats.org/officeDocument/2006/relationships/image" Target="media/image33.png"/><Relationship Id="rId112" Type="http://schemas.openxmlformats.org/officeDocument/2006/relationships/image" Target="media/image46.png"/><Relationship Id="rId133" Type="http://schemas.openxmlformats.org/officeDocument/2006/relationships/hyperlink" Target="http://jnbproderweb/sites/PMDS/SitePages/Intro.aspx" TargetMode="External"/><Relationship Id="rId154" Type="http://schemas.openxmlformats.org/officeDocument/2006/relationships/hyperlink" Target="http://jnbproderweb/sites/PMDS/SitePages/Intro.aspx" TargetMode="External"/><Relationship Id="rId175" Type="http://schemas.openxmlformats.org/officeDocument/2006/relationships/image" Target="media/image94.png"/><Relationship Id="rId196" Type="http://schemas.openxmlformats.org/officeDocument/2006/relationships/image" Target="media/image112.png"/><Relationship Id="rId200" Type="http://schemas.openxmlformats.org/officeDocument/2006/relationships/image" Target="media/image116.jpeg"/><Relationship Id="rId16" Type="http://schemas.openxmlformats.org/officeDocument/2006/relationships/image" Target="media/image7.png"/><Relationship Id="rId22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hyperlink" Target="file:///\\jnbvmoffice1\APEX\OPERATIONS\IMCS\In" TargetMode="External"/><Relationship Id="rId79" Type="http://schemas.openxmlformats.org/officeDocument/2006/relationships/image" Target="media/image27.png"/><Relationship Id="rId102" Type="http://schemas.openxmlformats.org/officeDocument/2006/relationships/image" Target="media/image40.png"/><Relationship Id="rId123" Type="http://schemas.openxmlformats.org/officeDocument/2006/relationships/image" Target="media/image54.png"/><Relationship Id="rId144" Type="http://schemas.openxmlformats.org/officeDocument/2006/relationships/image" Target="media/image70.png"/><Relationship Id="rId90" Type="http://schemas.openxmlformats.org/officeDocument/2006/relationships/hyperlink" Target="http://jnbproderweb/sites/PMDS/SitePages/Intro.aspx" TargetMode="External"/><Relationship Id="rId165" Type="http://schemas.openxmlformats.org/officeDocument/2006/relationships/hyperlink" Target="http://jnbproderweb/sites/PMDS/SitePages/Intro.aspx" TargetMode="External"/><Relationship Id="rId18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164</Pages>
  <Words>17581</Words>
  <Characters>100217</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Thobiswa Masango</dc:creator>
  <cp:keywords/>
  <dc:description/>
  <cp:lastModifiedBy>Thobiswa Masango</cp:lastModifiedBy>
  <cp:revision>3</cp:revision>
  <dcterms:created xsi:type="dcterms:W3CDTF">2019-01-09T12:48:00Z</dcterms:created>
  <dcterms:modified xsi:type="dcterms:W3CDTF">2019-01-10T00:49:00Z</dcterms:modified>
</cp:coreProperties>
</file>